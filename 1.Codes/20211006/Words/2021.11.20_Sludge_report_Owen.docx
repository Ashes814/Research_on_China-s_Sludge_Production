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0A753" w14:textId="0BB662F4" w:rsidR="00C2441E" w:rsidRDefault="00C2441E" w:rsidP="003F3FAF">
      <w:pPr>
        <w:widowControl/>
        <w:spacing w:line="240" w:lineRule="auto"/>
        <w:ind w:firstLineChars="0" w:firstLine="0"/>
        <w:rPr>
          <w:ins w:id="0" w:author="2578" w:date="2021-12-11T21:28:00Z"/>
          <w:rFonts w:cs="Times New Roman" w:hint="eastAsia"/>
          <w:b/>
          <w:bCs/>
          <w:color w:val="333333"/>
          <w:shd w:val="clear" w:color="auto" w:fill="FFFFFF"/>
        </w:rPr>
      </w:pPr>
      <w:bookmarkStart w:id="1" w:name="_Hlk87120707"/>
      <w:bookmarkEnd w:id="1"/>
      <w:ins w:id="2" w:author="2578" w:date="2021-12-11T21:29:00Z">
        <w:r>
          <w:rPr>
            <w:rFonts w:cs="Times New Roman" w:hint="eastAsia"/>
            <w:b/>
            <w:bCs/>
            <w:color w:val="333333"/>
            <w:shd w:val="clear" w:color="auto" w:fill="FFFFFF"/>
          </w:rPr>
          <w:t>R</w:t>
        </w:r>
        <w:r>
          <w:rPr>
            <w:rFonts w:cs="Times New Roman"/>
            <w:b/>
            <w:bCs/>
            <w:color w:val="333333"/>
            <w:shd w:val="clear" w:color="auto" w:fill="FFFFFF"/>
          </w:rPr>
          <w:t>esearch on China’s Sludge Production Pattern, Prediction and Carbon Emission Reduction Potential</w:t>
        </w:r>
      </w:ins>
    </w:p>
    <w:p w14:paraId="15EE8DF0" w14:textId="07A73CB5"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has the world’s largest wastewater treatment capacity, but the rapid increase in sludge production, insufficient disposal capacity, and low level of resource utilization </w:t>
      </w:r>
      <w:proofErr w:type="gramStart"/>
      <w:r w:rsidR="003F3FAF" w:rsidRPr="003F3FAF">
        <w:rPr>
          <w:rFonts w:cs="Times New Roman"/>
        </w:rPr>
        <w:t>pose</w:t>
      </w:r>
      <w:proofErr w:type="gramEnd"/>
      <w:r w:rsidR="003F3FAF" w:rsidRPr="003F3FAF">
        <w:rPr>
          <w:rFonts w:cs="Times New Roman"/>
        </w:rPr>
        <w:t xml:space="preserve"> a challenge to China’s solid waste management. Resource recovery of sludge is an important tool to promote the sustainable development of the wastewater treatment industry. Predicting the spatial and temporal trends of sludge generation is conducive to regional planning of sludge treatment and disposal capacity, evaluating the potential of sludge carbon emissions. We used data from 3495 wastewater treatment plants to screen sludge driving factors by </w:t>
      </w:r>
      <w:proofErr w:type="spellStart"/>
      <w:r w:rsidR="003F3FAF" w:rsidRPr="003F3FAF">
        <w:rPr>
          <w:rFonts w:cs="Times New Roman"/>
        </w:rPr>
        <w:t>Geodetector</w:t>
      </w:r>
      <w:proofErr w:type="spellEnd"/>
      <w:r w:rsidR="003F3FAF" w:rsidRPr="003F3FAF">
        <w:rPr>
          <w:rFonts w:cs="Times New Roman"/>
        </w:rPr>
        <w:t>. Training a random forest regression model to predict the future sludge production and its carbon emission potential in China’s provincial-level under different shared socioeconomic pathways. The results show that urban form, economic development, urbanization level, and food consumption are the main reasons affecting sludge production. By 2060, sludge production will continue its upward trend but with decreasing growth rate. The production in SSP1 to SSP5 scenarios will reach 1.95, 2.05, 2.31, 2.20, 2.41 times of 2017 respectively. The clustering analysis classified Chinese sludge growth patterns into four categories: high-value high growth, high-value low growth, low-value high growth, and low-value low growth, and the differentiated strategies helped to reduce carbon emissions from sludge disposal. The prevalence of anaerobic digestion at 44%, 84%, 96%, and 99%, respectively, will not increase sludge carbon emissions compared to 2020. Increasing the share of sludge Land application also significantly reduces sludge carbon emissions. Combining anaerobic digestion and low carbon disposal methods on sludge can reduce 44.38 to 52.91 Mt CO2 emission every year in the middle of this century.</w:t>
      </w:r>
      <w:r w:rsidR="003F3FAF" w:rsidRPr="004E318F">
        <w:rPr>
          <w:rFonts w:ascii="Helvetica" w:hAnsi="Helvetica" w:cs="Helvetica" w:hint="eastAsia"/>
          <w:b/>
          <w:bCs/>
          <w:color w:val="333333"/>
          <w:shd w:val="clear" w:color="auto" w:fill="FFFFFF"/>
        </w:rPr>
        <w:t xml:space="preserve"> </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4AFA2B0E"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r w:rsidR="009B3676" w:rsidRPr="003F3FAF">
        <w:t>F</w:t>
      </w:r>
      <w:r w:rsidR="009B3676" w:rsidRPr="003F3FAF">
        <w:rPr>
          <w:rFonts w:hint="eastAsia"/>
        </w:rPr>
        <w:t>actor</w:t>
      </w:r>
      <w:r w:rsidR="009B3676" w:rsidRPr="003F3FAF">
        <w:t xml:space="preserve"> </w:t>
      </w:r>
      <w:r w:rsidR="009B3676" w:rsidRPr="003F3FAF">
        <w:rPr>
          <w:rFonts w:hint="eastAsia"/>
        </w:rPr>
        <w:t>detector</w:t>
      </w:r>
      <w:r w:rsidR="003F3FAF" w:rsidRPr="003F3FAF">
        <w:t xml:space="preserve">, </w:t>
      </w:r>
      <w:r w:rsidR="00DB06C2" w:rsidRPr="003F3FAF">
        <w:t>M</w:t>
      </w:r>
      <w:r w:rsidR="00DB06C2" w:rsidRPr="003F3FAF">
        <w:rPr>
          <w:rFonts w:hint="eastAsia"/>
        </w:rPr>
        <w:t>achine</w:t>
      </w:r>
      <w:r w:rsidR="00DB06C2" w:rsidRPr="003F3FAF">
        <w:t xml:space="preserve"> </w:t>
      </w:r>
      <w:r w:rsidR="00DB06C2" w:rsidRPr="003F3FAF">
        <w:rPr>
          <w:rFonts w:hint="eastAsia"/>
        </w:rPr>
        <w:t>learning</w:t>
      </w:r>
      <w:r w:rsidR="003F3FAF" w:rsidRPr="003F3FAF">
        <w:t xml:space="preserve">, </w:t>
      </w:r>
      <w:r w:rsidRPr="003F3FAF">
        <w:rPr>
          <w:rFonts w:hint="eastAsia"/>
        </w:rPr>
        <w:t>S</w:t>
      </w:r>
      <w:r w:rsidRPr="003F3FAF">
        <w:t>hared socioeconomic pathways (SSPs)</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59E41E2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675FDDC8" w14:textId="2A75C54D" w:rsidR="00D11DDD" w:rsidRPr="003F3FAF" w:rsidRDefault="00EF184D" w:rsidP="00D11DDD">
      <w:pPr>
        <w:pStyle w:val="ac"/>
        <w:widowControl/>
        <w:numPr>
          <w:ilvl w:val="0"/>
          <w:numId w:val="2"/>
        </w:numPr>
        <w:spacing w:line="240" w:lineRule="auto"/>
        <w:ind w:firstLineChars="0"/>
        <w:rPr>
          <w:rFonts w:ascii="Times New Roman" w:hAnsi="Times New Roman" w:cstheme="minorBidi"/>
          <w:kern w:val="2"/>
          <w:sz w:val="24"/>
          <w:lang w:eastAsia="zh-CN"/>
        </w:rPr>
      </w:pPr>
      <w:r w:rsidRPr="003F3FAF">
        <w:rPr>
          <w:rFonts w:ascii="Times New Roman" w:hAnsi="Times New Roman" w:cstheme="minorBidi"/>
          <w:kern w:val="2"/>
          <w:sz w:val="24"/>
          <w:lang w:eastAsia="zh-CN"/>
        </w:rPr>
        <w:t xml:space="preserve">ML model forecasts sludge </w:t>
      </w:r>
      <w:r w:rsidR="00E45B5C" w:rsidRPr="003F3FAF">
        <w:rPr>
          <w:rFonts w:ascii="Times New Roman" w:hAnsi="Times New Roman" w:cstheme="minorBidi"/>
          <w:kern w:val="2"/>
          <w:sz w:val="24"/>
          <w:lang w:eastAsia="zh-CN"/>
        </w:rPr>
        <w:t xml:space="preserve">generation </w:t>
      </w:r>
      <w:r w:rsidRPr="003F3FAF">
        <w:rPr>
          <w:rFonts w:ascii="Times New Roman" w:hAnsi="Times New Roman" w:cstheme="minorBidi"/>
          <w:kern w:val="2"/>
          <w:sz w:val="24"/>
          <w:lang w:eastAsia="zh-CN"/>
        </w:rPr>
        <w:t>and its GHG emissions growth.</w:t>
      </w:r>
    </w:p>
    <w:p w14:paraId="6A5908A6" w14:textId="61710090" w:rsidR="00EF184D" w:rsidRDefault="00EF184D" w:rsidP="00EF184D">
      <w:pPr>
        <w:pStyle w:val="ac"/>
        <w:widowControl/>
        <w:numPr>
          <w:ilvl w:val="0"/>
          <w:numId w:val="2"/>
        </w:numPr>
        <w:spacing w:line="240" w:lineRule="auto"/>
        <w:ind w:firstLineChars="0"/>
        <w:rPr>
          <w:rFonts w:ascii="Times New Roman" w:hAnsi="Times New Roman" w:cstheme="minorBidi"/>
          <w:kern w:val="2"/>
          <w:sz w:val="24"/>
          <w:lang w:eastAsia="zh-CN"/>
        </w:rPr>
      </w:pPr>
      <w:r w:rsidRPr="003F3FAF">
        <w:rPr>
          <w:rFonts w:ascii="Times New Roman" w:hAnsi="Times New Roman" w:cstheme="minorBidi"/>
          <w:kern w:val="2"/>
          <w:sz w:val="24"/>
          <w:lang w:eastAsia="zh-CN"/>
        </w:rPr>
        <w:t>SSP1 has the lowest sludge generation while SSP5 has the most.</w:t>
      </w:r>
    </w:p>
    <w:p w14:paraId="472F6F5A" w14:textId="49F7A8AD" w:rsidR="00A27BE4" w:rsidRPr="00A27BE4" w:rsidRDefault="00A27BE4" w:rsidP="00A27BE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There are four patterns of sludge growth in China</w:t>
      </w:r>
    </w:p>
    <w:p w14:paraId="48C80265" w14:textId="601B00FA" w:rsidR="00E45B5C" w:rsidRPr="003F3FAF" w:rsidRDefault="00E45B5C" w:rsidP="00EF184D">
      <w:pPr>
        <w:pStyle w:val="ac"/>
        <w:widowControl/>
        <w:numPr>
          <w:ilvl w:val="0"/>
          <w:numId w:val="2"/>
        </w:numPr>
        <w:spacing w:line="240" w:lineRule="auto"/>
        <w:ind w:firstLineChars="0"/>
        <w:rPr>
          <w:rFonts w:ascii="Times New Roman" w:hAnsi="Times New Roman" w:cstheme="minorBidi"/>
          <w:kern w:val="2"/>
          <w:sz w:val="24"/>
          <w:lang w:eastAsia="zh-CN"/>
        </w:rPr>
      </w:pPr>
      <w:r w:rsidRPr="003F3FAF">
        <w:rPr>
          <w:rFonts w:ascii="Times New Roman" w:hAnsi="Times New Roman" w:cstheme="minorBidi" w:hint="eastAsia"/>
          <w:kern w:val="2"/>
          <w:sz w:val="24"/>
          <w:lang w:eastAsia="zh-CN"/>
        </w:rPr>
        <w:t>M</w:t>
      </w:r>
      <w:r w:rsidRPr="003F3FAF">
        <w:rPr>
          <w:rFonts w:ascii="Times New Roman" w:hAnsi="Times New Roman" w:cstheme="minorBidi"/>
          <w:kern w:val="2"/>
          <w:sz w:val="24"/>
          <w:lang w:eastAsia="zh-CN"/>
        </w:rPr>
        <w:t>idwest provinces have higher sludge growth rate.</w:t>
      </w:r>
    </w:p>
    <w:p w14:paraId="73EE3619" w14:textId="6BA653F6" w:rsidR="00013A72" w:rsidRDefault="00013A72" w:rsidP="00013A72">
      <w:pPr>
        <w:pStyle w:val="ac"/>
        <w:widowControl/>
        <w:numPr>
          <w:ilvl w:val="0"/>
          <w:numId w:val="2"/>
        </w:numPr>
        <w:spacing w:line="240" w:lineRule="auto"/>
        <w:ind w:firstLineChars="0"/>
        <w:rPr>
          <w:rFonts w:ascii="Times New Roman" w:hAnsi="Times New Roman" w:cstheme="minorBidi"/>
          <w:kern w:val="2"/>
          <w:sz w:val="24"/>
          <w:lang w:eastAsia="zh-CN"/>
        </w:rPr>
      </w:pPr>
      <w:r w:rsidRPr="003F3FAF">
        <w:rPr>
          <w:rFonts w:ascii="Times New Roman" w:hAnsi="Times New Roman" w:cstheme="minorBidi"/>
          <w:kern w:val="2"/>
          <w:sz w:val="24"/>
          <w:lang w:eastAsia="zh-CN"/>
        </w:rPr>
        <w:t xml:space="preserve">Anaerobic digestion </w:t>
      </w:r>
      <w:r w:rsidR="00721C16" w:rsidRPr="003F3FAF">
        <w:rPr>
          <w:rFonts w:ascii="Times New Roman" w:hAnsi="Times New Roman" w:cstheme="minorBidi"/>
          <w:kern w:val="2"/>
          <w:sz w:val="24"/>
          <w:lang w:eastAsia="zh-CN"/>
        </w:rPr>
        <w:t xml:space="preserve">and low carbon disposal methods </w:t>
      </w:r>
      <w:r w:rsidR="005170DE" w:rsidRPr="003F3FAF">
        <w:rPr>
          <w:rFonts w:ascii="Times New Roman" w:hAnsi="Times New Roman" w:cstheme="minorBidi"/>
          <w:kern w:val="2"/>
          <w:sz w:val="24"/>
          <w:lang w:eastAsia="zh-CN"/>
        </w:rPr>
        <w:t>can reduce 75%</w:t>
      </w:r>
      <w:r w:rsidR="00721C16" w:rsidRPr="003F3FAF">
        <w:rPr>
          <w:rFonts w:ascii="Times New Roman" w:hAnsi="Times New Roman" w:cstheme="minorBidi"/>
          <w:kern w:val="2"/>
          <w:sz w:val="24"/>
          <w:lang w:eastAsia="zh-CN"/>
        </w:rPr>
        <w:t xml:space="preserve"> GHG</w:t>
      </w:r>
      <w:r w:rsidR="005170DE" w:rsidRPr="003F3FAF">
        <w:rPr>
          <w:rFonts w:ascii="Times New Roman" w:hAnsi="Times New Roman" w:cstheme="minorBidi"/>
          <w:kern w:val="2"/>
          <w:sz w:val="24"/>
          <w:lang w:eastAsia="zh-CN"/>
        </w:rPr>
        <w:t xml:space="preserve"> emission</w:t>
      </w:r>
      <w:r w:rsidR="00721C16" w:rsidRPr="003F3FA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370121D7" w14:textId="76024DD8" w:rsidR="00E0782D" w:rsidRDefault="00857393" w:rsidP="00E0782D">
      <w:pPr>
        <w:ind w:firstLine="480"/>
        <w:rPr>
          <w:shd w:val="clear" w:color="auto" w:fill="FFFFFF"/>
        </w:rPr>
      </w:pPr>
      <w:r>
        <w:rPr>
          <w:shd w:val="clear" w:color="auto" w:fill="FFFFFF"/>
        </w:rPr>
        <w:t>U</w:t>
      </w:r>
      <w:r>
        <w:rPr>
          <w:rFonts w:hint="eastAsia"/>
          <w:shd w:val="clear" w:color="auto" w:fill="FFFFFF"/>
        </w:rPr>
        <w:t>rban</w:t>
      </w:r>
      <w:r>
        <w:rPr>
          <w:shd w:val="clear" w:color="auto" w:fill="FFFFFF"/>
        </w:rPr>
        <w:t xml:space="preserve"> wastewater treatment is a great energy</w:t>
      </w:r>
      <w:r w:rsidR="002B12B4">
        <w:rPr>
          <w:rFonts w:hint="eastAsia"/>
          <w:shd w:val="clear" w:color="auto" w:fill="FFFFFF"/>
        </w:rPr>
        <w:t>-</w:t>
      </w:r>
      <w:r>
        <w:rPr>
          <w:shd w:val="clear" w:color="auto" w:fill="FFFFFF"/>
        </w:rPr>
        <w:t>consuming sector, accounting for about 3% of global power consumption and 1.75% greenhouse gas (GHG) emissions</w:t>
      </w:r>
      <w:r w:rsidR="001C7677">
        <w:rPr>
          <w:shd w:val="clear" w:color="auto" w:fill="FFFFFF"/>
        </w:rPr>
        <w:t xml:space="preserve"> (McCarty et al., 2011)</w:t>
      </w:r>
      <w:r>
        <w:rPr>
          <w:shd w:val="clear" w:color="auto" w:fill="FFFFFF"/>
        </w:rPr>
        <w:t xml:space="preserve">. </w:t>
      </w:r>
      <w:r w:rsidR="002B12B4">
        <w:rPr>
          <w:shd w:val="clear" w:color="auto" w:fill="FFFFFF"/>
        </w:rPr>
        <w:t>T</w:t>
      </w:r>
      <w:r w:rsidR="002B12B4">
        <w:rPr>
          <w:rFonts w:hint="eastAsia"/>
          <w:shd w:val="clear" w:color="auto" w:fill="FFFFFF"/>
        </w:rPr>
        <w:t>he</w:t>
      </w:r>
      <w:r w:rsidR="002B12B4">
        <w:rPr>
          <w:shd w:val="clear" w:color="auto" w:fill="FFFFFF"/>
        </w:rPr>
        <w:t xml:space="preserve"> </w:t>
      </w:r>
      <w:r>
        <w:rPr>
          <w:shd w:val="clear" w:color="auto" w:fill="FFFFFF"/>
        </w:rPr>
        <w:t xml:space="preserve">Chinese government </w:t>
      </w:r>
      <w:r w:rsidR="002B12B4">
        <w:rPr>
          <w:rFonts w:hint="eastAsia"/>
          <w:shd w:val="clear" w:color="auto" w:fill="FFFFFF"/>
        </w:rPr>
        <w:t>is</w:t>
      </w:r>
      <w:r>
        <w:rPr>
          <w:shd w:val="clear" w:color="auto" w:fill="FFFFFF"/>
        </w:rPr>
        <w:t xml:space="preserve"> actively seeking to make a paradigm shift, and recovery of sludge will be the key to promoting the sustainable development of the entire wastewater treatment industry</w:t>
      </w:r>
      <w:r w:rsidR="001C7677">
        <w:rPr>
          <w:shd w:val="clear" w:color="auto" w:fill="FFFFFF"/>
        </w:rPr>
        <w:t xml:space="preserve"> (Lu et al., 2018)</w:t>
      </w:r>
      <w:r>
        <w:rPr>
          <w:shd w:val="clear" w:color="auto" w:fill="FFFFFF"/>
        </w:rPr>
        <w:t xml:space="preserve">. </w:t>
      </w:r>
      <w:r w:rsidR="002B12B4" w:rsidRPr="002B12B4">
        <w:rPr>
          <w:shd w:val="clear" w:color="auto" w:fill="FFFFFF"/>
        </w:rPr>
        <w:t>In 2017, China’s urban wastewater treatment plants produced about 10.49 Mts dry sludge, which was about 1.5-fold than European Union (Eurostat., 2020).</w:t>
      </w:r>
      <w:r w:rsidR="009A4B83">
        <w:rPr>
          <w:shd w:val="clear" w:color="auto" w:fill="FFFFFF"/>
        </w:rPr>
        <w:t xml:space="preserve"> </w:t>
      </w:r>
      <w:r w:rsidR="00461FF8">
        <w:rPr>
          <w:shd w:val="clear" w:color="auto" w:fill="FFFFFF"/>
        </w:rPr>
        <w:t>Sludge</w:t>
      </w:r>
      <w:r w:rsidR="009A4B83">
        <w:rPr>
          <w:shd w:val="clear" w:color="auto" w:fill="FFFFFF"/>
        </w:rPr>
        <w:t xml:space="preserve"> growth </w:t>
      </w:r>
      <w:r w:rsidR="00461FF8">
        <w:rPr>
          <w:shd w:val="clear" w:color="auto" w:fill="FFFFFF"/>
        </w:rPr>
        <w:t xml:space="preserve">in China </w:t>
      </w:r>
      <w:r w:rsidR="009A4B83">
        <w:rPr>
          <w:shd w:val="clear" w:color="auto" w:fill="FFFFFF"/>
        </w:rPr>
        <w:t>after 2010 was about 10% annually, which was higher than the growth of GDP</w:t>
      </w:r>
      <w:r w:rsidR="0042252D">
        <w:rPr>
          <w:shd w:val="clear" w:color="auto" w:fill="FFFFFF"/>
        </w:rPr>
        <w:t xml:space="preserve"> (MOHURD., 2019)</w:t>
      </w:r>
      <w:r w:rsidR="009A4B83">
        <w:rPr>
          <w:shd w:val="clear" w:color="auto" w:fill="FFFFFF"/>
        </w:rPr>
        <w:t xml:space="preserve">. Collecting sub-level data to identify sludge growth in different regions is an important method to calculate the potential of GHG emissions of sludge treatment and disposal, and </w:t>
      </w:r>
      <w:r w:rsidR="00E0782D">
        <w:rPr>
          <w:shd w:val="clear" w:color="auto" w:fill="FFFFFF"/>
        </w:rPr>
        <w:t xml:space="preserve">it can develop laws to regulate sludge management. However, there are few quantitative studies on the future growth of sludge and its GHG emissions in China. Data of different researches varied significantly and has limited resolution, lacking statistics of sludge at </w:t>
      </w:r>
      <w:r w:rsidR="0042252D">
        <w:rPr>
          <w:shd w:val="clear" w:color="auto" w:fill="FFFFFF"/>
        </w:rPr>
        <w:t xml:space="preserve">the </w:t>
      </w:r>
      <w:r w:rsidR="00E0782D">
        <w:rPr>
          <w:shd w:val="clear" w:color="auto" w:fill="FFFFFF"/>
        </w:rPr>
        <w:t>city level.</w:t>
      </w:r>
    </w:p>
    <w:p w14:paraId="51A48DAC" w14:textId="12A9BB67" w:rsidR="00E0782D" w:rsidRDefault="00E0782D" w:rsidP="00857393">
      <w:pPr>
        <w:ind w:firstLine="480"/>
      </w:pPr>
      <w:r w:rsidRPr="00E0782D">
        <w:t>The generation of sludge in cities is a macro and complex</w:t>
      </w:r>
      <w:r w:rsidRPr="00DF4321">
        <w:rPr>
          <w:shd w:val="clear" w:color="auto" w:fill="FFFFFF"/>
        </w:rPr>
        <w:t xml:space="preserve"> process, influenced by multiple factors such as economic progress</w:t>
      </w:r>
      <w:r w:rsidR="005F7115" w:rsidRPr="00DF4321">
        <w:rPr>
          <w:shd w:val="clear" w:color="auto" w:fill="FFFFFF"/>
        </w:rPr>
        <w:t xml:space="preserve"> (</w:t>
      </w:r>
      <w:r w:rsidR="005F7115" w:rsidRPr="00DF4321">
        <w:rPr>
          <w:rFonts w:hint="eastAsia"/>
          <w:shd w:val="clear" w:color="auto" w:fill="FFFFFF"/>
        </w:rPr>
        <w:t>Duarte</w:t>
      </w:r>
      <w:r w:rsidR="005F7115" w:rsidRPr="00DF4321">
        <w:rPr>
          <w:shd w:val="clear" w:color="auto" w:fill="FFFFFF"/>
        </w:rPr>
        <w:t xml:space="preserve"> et al., 2014; </w:t>
      </w:r>
      <w:proofErr w:type="spellStart"/>
      <w:r w:rsidR="005F7115" w:rsidRPr="00DF4321">
        <w:rPr>
          <w:rFonts w:hint="eastAsia"/>
          <w:shd w:val="clear" w:color="auto" w:fill="FFFFFF"/>
        </w:rPr>
        <w:t>Kangkang</w:t>
      </w:r>
      <w:proofErr w:type="spellEnd"/>
      <w:r w:rsidR="005F7115" w:rsidRPr="00DF4321">
        <w:rPr>
          <w:shd w:val="clear" w:color="auto" w:fill="FFFFFF"/>
        </w:rPr>
        <w:t xml:space="preserve"> et al., 2009)</w:t>
      </w:r>
      <w:r w:rsidRPr="00DF4321">
        <w:rPr>
          <w:shd w:val="clear" w:color="auto" w:fill="FFFFFF"/>
        </w:rPr>
        <w:t xml:space="preserve">, social development </w:t>
      </w:r>
      <w:r w:rsidR="005F7115" w:rsidRPr="00DF4321">
        <w:rPr>
          <w:shd w:val="clear" w:color="auto" w:fill="FFFFFF"/>
        </w:rPr>
        <w:t>(</w:t>
      </w:r>
      <w:r w:rsidR="005F7115" w:rsidRPr="00DF4321">
        <w:rPr>
          <w:rFonts w:hint="eastAsia"/>
          <w:shd w:val="clear" w:color="auto" w:fill="FFFFFF"/>
        </w:rPr>
        <w:t>Xu</w:t>
      </w:r>
      <w:r w:rsidR="005F7115" w:rsidRPr="00DF4321">
        <w:rPr>
          <w:shd w:val="clear" w:color="auto" w:fill="FFFFFF"/>
        </w:rPr>
        <w:t xml:space="preserve"> et al., 2019)</w:t>
      </w:r>
      <w:r w:rsidRPr="00DF4321">
        <w:rPr>
          <w:shd w:val="clear" w:color="auto" w:fill="FFFFFF"/>
        </w:rPr>
        <w:t>, industrial structure</w:t>
      </w:r>
      <w:r w:rsidR="005F7115" w:rsidRPr="00DF4321">
        <w:rPr>
          <w:shd w:val="clear" w:color="auto" w:fill="FFFFFF"/>
        </w:rPr>
        <w:t xml:space="preserve"> (</w:t>
      </w:r>
      <w:r w:rsidR="005F7115" w:rsidRPr="00DF4321">
        <w:rPr>
          <w:rFonts w:hint="eastAsia"/>
          <w:shd w:val="clear" w:color="auto" w:fill="FFFFFF"/>
        </w:rPr>
        <w:t>Lili</w:t>
      </w:r>
      <w:r w:rsidR="005F7115" w:rsidRPr="00DF4321">
        <w:rPr>
          <w:shd w:val="clear" w:color="auto" w:fill="FFFFFF"/>
        </w:rPr>
        <w:t xml:space="preserve"> et al., 2019; </w:t>
      </w:r>
      <w:r w:rsidR="005F7115" w:rsidRPr="00DF4321">
        <w:rPr>
          <w:rFonts w:hint="eastAsia"/>
          <w:shd w:val="clear" w:color="auto" w:fill="FFFFFF"/>
        </w:rPr>
        <w:t>Tiziano</w:t>
      </w:r>
      <w:r w:rsidR="005F7115" w:rsidRPr="00DF4321">
        <w:rPr>
          <w:shd w:val="clear" w:color="auto" w:fill="FFFFFF"/>
        </w:rPr>
        <w:t xml:space="preserve"> et</w:t>
      </w:r>
      <w:r w:rsidR="005F7115">
        <w:rPr>
          <w:shd w:val="clear" w:color="auto" w:fill="FFFFFF"/>
        </w:rPr>
        <w:t xml:space="preserve"> al., 2018)</w:t>
      </w:r>
      <w:r w:rsidRPr="00DF4321">
        <w:rPr>
          <w:shd w:val="clear" w:color="auto" w:fill="FFFFFF"/>
        </w:rPr>
        <w:t>, treatment technology</w:t>
      </w:r>
      <w:r w:rsidR="005F7115" w:rsidRPr="00DF4321">
        <w:rPr>
          <w:shd w:val="clear" w:color="auto" w:fill="FFFFFF"/>
        </w:rPr>
        <w:t xml:space="preserve"> </w:t>
      </w:r>
      <w:r w:rsidR="005F7115">
        <w:rPr>
          <w:shd w:val="clear" w:color="auto" w:fill="FFFFFF"/>
        </w:rPr>
        <w:t>(</w:t>
      </w:r>
      <w:proofErr w:type="spellStart"/>
      <w:r w:rsidR="005F7115" w:rsidRPr="00DF4321">
        <w:rPr>
          <w:rFonts w:hint="eastAsia"/>
          <w:shd w:val="clear" w:color="auto" w:fill="FFFFFF"/>
        </w:rPr>
        <w:t>Jin</w:t>
      </w:r>
      <w:proofErr w:type="spellEnd"/>
      <w:r w:rsidR="005F7115">
        <w:rPr>
          <w:shd w:val="clear" w:color="auto" w:fill="FFFFFF"/>
        </w:rPr>
        <w:t xml:space="preserve"> et al., 2014)</w:t>
      </w:r>
      <w:r w:rsidR="00DF4321">
        <w:rPr>
          <w:shd w:val="clear" w:color="auto" w:fill="FFFFFF"/>
        </w:rPr>
        <w:t xml:space="preserve"> </w:t>
      </w:r>
      <w:r w:rsidR="0047514C" w:rsidRPr="00DF4321">
        <w:rPr>
          <w:rFonts w:hint="eastAsia"/>
          <w:shd w:val="clear" w:color="auto" w:fill="FFFFFF"/>
        </w:rPr>
        <w:t>，</w:t>
      </w:r>
      <w:r w:rsidRPr="00DF4321">
        <w:rPr>
          <w:shd w:val="clear" w:color="auto" w:fill="FFFFFF"/>
        </w:rPr>
        <w:t>residents' lifestyles</w:t>
      </w:r>
      <w:r w:rsidR="005F7115" w:rsidRPr="00DF4321">
        <w:rPr>
          <w:shd w:val="clear" w:color="auto" w:fill="FFFFFF"/>
        </w:rPr>
        <w:t xml:space="preserve"> </w:t>
      </w:r>
      <w:r w:rsidR="005F7115">
        <w:rPr>
          <w:shd w:val="clear" w:color="auto" w:fill="FFFFFF"/>
        </w:rPr>
        <w:t>(</w:t>
      </w:r>
      <w:r w:rsidR="005F7115" w:rsidRPr="00DF4321">
        <w:rPr>
          <w:rFonts w:hint="eastAsia"/>
          <w:shd w:val="clear" w:color="auto" w:fill="FFFFFF"/>
        </w:rPr>
        <w:t>Xiao</w:t>
      </w:r>
      <w:r w:rsidR="005F7115">
        <w:rPr>
          <w:shd w:val="clear" w:color="auto" w:fill="FFFFFF"/>
        </w:rPr>
        <w:t xml:space="preserve"> et al., </w:t>
      </w:r>
      <w:r w:rsidR="005F7115" w:rsidRPr="00DF4321">
        <w:rPr>
          <w:shd w:val="clear" w:color="auto" w:fill="FFFFFF"/>
        </w:rPr>
        <w:t>2020)</w:t>
      </w:r>
      <w:r w:rsidRPr="00DF4321">
        <w:rPr>
          <w:shd w:val="clear" w:color="auto" w:fill="FFFFFF"/>
        </w:rPr>
        <w:t xml:space="preserve"> and s</w:t>
      </w:r>
      <w:r w:rsidRPr="00E0782D">
        <w:t xml:space="preserve">o on. Due to the vast </w:t>
      </w:r>
      <w:r w:rsidR="006B7612">
        <w:t>area</w:t>
      </w:r>
      <w:r w:rsidRPr="00E0782D">
        <w:t xml:space="preserve"> of China and the spatial heterogeneity in population and economic development between regions, exploring the driving factors can allow for targeted sludge management policies. However, existing studies have mostly explored the factors influencing sludge production in one aspect</w:t>
      </w:r>
      <w:r w:rsidR="006B7612">
        <w:t xml:space="preserve"> </w:t>
      </w:r>
      <w:r w:rsidR="006B7612">
        <w:rPr>
          <w:shd w:val="clear" w:color="auto" w:fill="FFFFFF"/>
        </w:rPr>
        <w:t>(Yu et al., 2007)</w:t>
      </w:r>
      <w:r w:rsidRPr="00E0782D">
        <w:t>, such as economics and technology, and the spatial heterogeneity of sludge generation in China has been less explored and cannot reflect the spatial differences in sludge generation with higher accuracy. Therefore, this paper used</w:t>
      </w:r>
      <w:r w:rsidR="003B680C">
        <w:t xml:space="preserve"> </w:t>
      </w:r>
      <w:r w:rsidR="003B680C">
        <w:rPr>
          <w:rFonts w:hint="eastAsia"/>
        </w:rPr>
        <w:t>national-wide</w:t>
      </w:r>
      <w:r w:rsidR="0047514C">
        <w:t xml:space="preserve"> </w:t>
      </w:r>
      <w:r w:rsidRPr="00E0782D">
        <w:t xml:space="preserve">plant-level data to reveal the driving factors of sludge generation </w:t>
      </w:r>
      <w:r w:rsidR="003B680C">
        <w:rPr>
          <w:rFonts w:hint="eastAsia"/>
        </w:rPr>
        <w:t>by</w:t>
      </w:r>
      <w:r w:rsidR="003B680C">
        <w:t xml:space="preserve"> </w:t>
      </w:r>
      <w:proofErr w:type="spellStart"/>
      <w:r w:rsidR="003B680C">
        <w:t>G</w:t>
      </w:r>
      <w:r w:rsidR="003B680C" w:rsidRPr="00E0782D">
        <w:t>eodetector</w:t>
      </w:r>
      <w:proofErr w:type="spellEnd"/>
      <w:r w:rsidR="003B680C" w:rsidRPr="00E0782D">
        <w:t xml:space="preserve"> </w:t>
      </w:r>
      <w:r w:rsidR="003B680C">
        <w:rPr>
          <w:rFonts w:hint="eastAsia"/>
        </w:rPr>
        <w:t>modeling</w:t>
      </w:r>
      <w:r w:rsidR="003B680C">
        <w:t xml:space="preserve"> </w:t>
      </w:r>
      <w:r w:rsidRPr="00E0782D">
        <w:t xml:space="preserve">in China. </w:t>
      </w:r>
      <w:proofErr w:type="spellStart"/>
      <w:r w:rsidRPr="00E0782D">
        <w:t>Geodetector</w:t>
      </w:r>
      <w:proofErr w:type="spellEnd"/>
      <w:r w:rsidRPr="00E0782D">
        <w:t xml:space="preserve"> </w:t>
      </w:r>
      <w:r w:rsidR="003B680C">
        <w:rPr>
          <w:rFonts w:hint="eastAsia"/>
        </w:rPr>
        <w:t>is</w:t>
      </w:r>
      <w:r w:rsidRPr="00E0782D">
        <w:t xml:space="preserve"> a set of statistical methods that reveal the spatially stratified heterogeneity of features and explore the driving forces </w:t>
      </w:r>
      <w:r w:rsidRPr="00E0782D">
        <w:lastRenderedPageBreak/>
        <w:t>behind them</w:t>
      </w:r>
      <w:r w:rsidR="005F7115">
        <w:t xml:space="preserve"> </w:t>
      </w:r>
      <w:r w:rsidR="005F7115" w:rsidRPr="00A77A88">
        <w:t>(Wang et al., 2017; Wang et al., 2016)</w:t>
      </w:r>
      <w:r w:rsidRPr="00E0782D">
        <w:t xml:space="preserve">. </w:t>
      </w:r>
      <w:proofErr w:type="spellStart"/>
      <w:r w:rsidRPr="00E0782D">
        <w:t>Geodetector</w:t>
      </w:r>
      <w:proofErr w:type="spellEnd"/>
      <w:r w:rsidRPr="00E0782D">
        <w:t xml:space="preserve"> ha</w:t>
      </w:r>
      <w:r w:rsidR="000B7C9B">
        <w:t>s</w:t>
      </w:r>
      <w:r w:rsidRPr="00E0782D">
        <w:t xml:space="preserve"> been widely used in spatial stratified heterogeneity analysis, </w:t>
      </w:r>
      <w:r w:rsidR="000B7C9B">
        <w:t>for example</w:t>
      </w:r>
      <w:r w:rsidRPr="00E0782D">
        <w:t>, environment</w:t>
      </w:r>
      <w:r w:rsidR="005F7115">
        <w:t xml:space="preserve"> </w:t>
      </w:r>
      <w:r w:rsidR="005F7115" w:rsidRPr="00A77A88">
        <w:t>(</w:t>
      </w:r>
      <w:r w:rsidR="005F7115" w:rsidRPr="00A77A88">
        <w:rPr>
          <w:rFonts w:hint="eastAsia"/>
        </w:rPr>
        <w:t>Wu</w:t>
      </w:r>
      <w:r w:rsidR="005F7115" w:rsidRPr="00A77A88">
        <w:t xml:space="preserve"> et al., 2016)</w:t>
      </w:r>
      <w:r w:rsidRPr="00E0782D">
        <w:t>, geology</w:t>
      </w:r>
      <w:r w:rsidR="005F7115">
        <w:t xml:space="preserve"> </w:t>
      </w:r>
      <w:r w:rsidR="005F7115" w:rsidRPr="00A77A88">
        <w:t>(Luo et al., 2016)</w:t>
      </w:r>
      <w:r w:rsidR="005F7115" w:rsidRPr="00E0782D">
        <w:t>,</w:t>
      </w:r>
      <w:r w:rsidRPr="00E0782D">
        <w:t xml:space="preserve"> health</w:t>
      </w:r>
      <w:r w:rsidR="005F7115">
        <w:t xml:space="preserve"> </w:t>
      </w:r>
      <w:r w:rsidR="005F7115" w:rsidRPr="00A77A88">
        <w:t>(Wang et al., 201</w:t>
      </w:r>
      <w:r w:rsidR="00A77A88" w:rsidRPr="00A77A88">
        <w:t>0</w:t>
      </w:r>
      <w:r w:rsidR="005F7115" w:rsidRPr="00A77A88">
        <w:t xml:space="preserve">; </w:t>
      </w:r>
      <w:r w:rsidR="00A77A88" w:rsidRPr="00A77A88">
        <w:t>Huang</w:t>
      </w:r>
      <w:r w:rsidR="005F7115" w:rsidRPr="00A77A88">
        <w:t xml:space="preserve"> et al., 20</w:t>
      </w:r>
      <w:r w:rsidR="00A77A88" w:rsidRPr="00A77A88">
        <w:t>14</w:t>
      </w:r>
      <w:r w:rsidR="005F7115" w:rsidRPr="00A77A88">
        <w:t>)</w:t>
      </w:r>
      <w:r w:rsidRPr="00E0782D">
        <w:t>, and many other fields.</w:t>
      </w:r>
    </w:p>
    <w:p w14:paraId="4DF1588C" w14:textId="77777777" w:rsidR="003F3FAF" w:rsidRDefault="003F3FAF" w:rsidP="00857393">
      <w:pPr>
        <w:ind w:firstLine="480"/>
      </w:pPr>
      <w:r w:rsidRPr="003F3FAF">
        <w:t xml:space="preserve">Predicting sludge generation and its potential for GHG emissions can help the government find effective carbon reduction pathways. However, sludge generation can be affected by many factors which have different significance. Thus, comprehensively collecting sludge driving factors is one of the key points to solve uncertainties of projection. Machine learning methods have been widely used in predicting solid waste generation due to their high accuracy. For example, Kannangara et al The accuracy of the Artificial Neural Network (ANN) and Decision Tree (DT) model of predicting municipal solid waste (MSW) generation in Canada can reach up to 84% and 81% respectively (Kannangara et al., 2018). Support Vector Machine (SVM) and Random Forest (RF) also has good performance when predicting weekly MSW generation in Tehran, Iran, and plastic waste generation in Dhanbad, India. (Abbasi et al., 2013; Kumar et al, 2018). Given the time-saving, high prediction accuracy when applied to complex non-linear problems, ML is about to improve or even solve the shortcomings of traditional solid waste prediction methods (Guo et al., 2021). </w:t>
      </w:r>
    </w:p>
    <w:p w14:paraId="6B70F0A6" w14:textId="4F857549" w:rsidR="00E0782D" w:rsidRDefault="00FF3AE9" w:rsidP="00857393">
      <w:pPr>
        <w:ind w:firstLine="480"/>
      </w:pPr>
      <w:r w:rsidRPr="00FF3AE9">
        <w:t>In addition, to eliminate the uncertainties of future social development, the scenario analysis was widely used. Scenario analysis can help researchers assessing environmental interactions of human activity and the effectiveness of different pollution treatment methods (Zhang et al., 2021). Shared Socioeconomic Pathways (SSPs) is one of the most widely used frameworks of environmental scenario analysis. SSPs provide an overall framework of future social-economic growth, making it possible to compare sludge growth in different regions. SSPs are a multilateral system, among which population, economy, policy, technology, environment, and resources are considered. These frameworks can simulate the complexity of sludge growth and its nature and social driving factors.</w:t>
      </w:r>
      <w:r w:rsidR="00324B8A">
        <w:t xml:space="preserve"> </w:t>
      </w:r>
      <w:r w:rsidR="00324B8A" w:rsidRPr="00A77A88">
        <w:t>(</w:t>
      </w:r>
      <w:r w:rsidR="00324B8A">
        <w:t>Zhang</w:t>
      </w:r>
      <w:r w:rsidR="00324B8A" w:rsidRPr="00A77A88">
        <w:t xml:space="preserve"> et al., 20</w:t>
      </w:r>
      <w:r w:rsidR="00324B8A">
        <w:t>21</w:t>
      </w:r>
      <w:r w:rsidR="00324B8A" w:rsidRPr="00A77A88">
        <w:t xml:space="preserve">; </w:t>
      </w:r>
      <w:proofErr w:type="spellStart"/>
      <w:r w:rsidR="00324B8A" w:rsidRPr="000C5B5D">
        <w:rPr>
          <w:rFonts w:hint="eastAsia"/>
        </w:rPr>
        <w:t>Pu</w:t>
      </w:r>
      <w:r w:rsidR="00324B8A" w:rsidRPr="000C5B5D">
        <w:t>i</w:t>
      </w:r>
      <w:r w:rsidR="00324B8A" w:rsidRPr="000C5B5D">
        <w:rPr>
          <w:rFonts w:hint="eastAsia"/>
        </w:rPr>
        <w:t>jenbroek</w:t>
      </w:r>
      <w:proofErr w:type="spellEnd"/>
      <w:r w:rsidR="00324B8A" w:rsidRPr="00A77A88">
        <w:t xml:space="preserve"> et al., 20</w:t>
      </w:r>
      <w:r w:rsidR="00324B8A">
        <w:t>19</w:t>
      </w:r>
      <w:r w:rsidR="00324B8A" w:rsidRPr="00A77A88">
        <w:t xml:space="preserve">; </w:t>
      </w:r>
      <w:r w:rsidR="00324B8A" w:rsidRPr="000C5B5D">
        <w:rPr>
          <w:rFonts w:hint="eastAsia"/>
        </w:rPr>
        <w:t>Detlef</w:t>
      </w:r>
      <w:r w:rsidR="00324B8A" w:rsidRPr="00A77A88">
        <w:t xml:space="preserve"> et al., 20</w:t>
      </w:r>
      <w:r w:rsidR="00324B8A">
        <w:t>12</w:t>
      </w:r>
      <w:r w:rsidR="00324B8A" w:rsidRPr="00A77A88">
        <w:t xml:space="preserve">; </w:t>
      </w:r>
      <w:r w:rsidR="000F1799" w:rsidRPr="000C5B5D">
        <w:rPr>
          <w:rFonts w:hint="eastAsia"/>
        </w:rPr>
        <w:t>Elmar</w:t>
      </w:r>
      <w:r w:rsidR="000F1799" w:rsidRPr="00A77A88">
        <w:t xml:space="preserve"> </w:t>
      </w:r>
      <w:r w:rsidR="00324B8A" w:rsidRPr="00A77A88">
        <w:t>et al., 20</w:t>
      </w:r>
      <w:r w:rsidR="000F1799">
        <w:t>12</w:t>
      </w:r>
      <w:r w:rsidR="00324B8A" w:rsidRPr="00A77A88">
        <w:t xml:space="preserve">; </w:t>
      </w:r>
      <w:r w:rsidR="000F1799">
        <w:t>Xu</w:t>
      </w:r>
      <w:r w:rsidR="00324B8A" w:rsidRPr="00A77A88">
        <w:t xml:space="preserve"> et al., 201</w:t>
      </w:r>
      <w:r w:rsidR="000F1799">
        <w:t>9</w:t>
      </w:r>
      <w:r w:rsidR="000F1799" w:rsidRPr="00A77A88">
        <w:t xml:space="preserve">; </w:t>
      </w:r>
      <w:r w:rsidR="000F1799">
        <w:t>Zhang</w:t>
      </w:r>
      <w:r w:rsidR="000F1799" w:rsidRPr="00A77A88">
        <w:t xml:space="preserve"> et al., 20</w:t>
      </w:r>
      <w:r w:rsidR="000F1799">
        <w:t>17</w:t>
      </w:r>
      <w:r w:rsidR="000F1799" w:rsidRPr="00A77A88">
        <w:t xml:space="preserve">; </w:t>
      </w:r>
      <w:r w:rsidR="000F1799">
        <w:t>Zhang</w:t>
      </w:r>
      <w:r w:rsidR="000F1799" w:rsidRPr="00A77A88">
        <w:t xml:space="preserve"> et al., </w:t>
      </w:r>
      <w:r w:rsidR="000F1799" w:rsidRPr="00A77A88">
        <w:lastRenderedPageBreak/>
        <w:t>20</w:t>
      </w:r>
      <w:r w:rsidR="000F1799">
        <w:t xml:space="preserve">17; </w:t>
      </w:r>
      <w:r w:rsidR="000F1799" w:rsidRPr="000C5B5D">
        <w:rPr>
          <w:rFonts w:hint="eastAsia"/>
        </w:rPr>
        <w:t>O</w:t>
      </w:r>
      <w:r w:rsidR="000F1799" w:rsidRPr="000C5B5D">
        <w:rPr>
          <w:rFonts w:hint="eastAsia"/>
        </w:rPr>
        <w:t>’</w:t>
      </w:r>
      <w:r w:rsidR="000F1799" w:rsidRPr="000C5B5D">
        <w:rPr>
          <w:rFonts w:hint="eastAsia"/>
        </w:rPr>
        <w:t>Neill</w:t>
      </w:r>
      <w:r w:rsidR="000F1799" w:rsidRPr="000C5B5D">
        <w:t xml:space="preserve"> et al., 2015</w:t>
      </w:r>
      <w:r w:rsidR="00324B8A" w:rsidRPr="00A77A88">
        <w:t>)</w:t>
      </w:r>
      <w:r w:rsidR="008234EB">
        <w:t>.</w:t>
      </w:r>
    </w:p>
    <w:p w14:paraId="4535E142" w14:textId="637BCB27" w:rsidR="00291B56" w:rsidRDefault="008234EB" w:rsidP="00FF3AE9">
      <w:pPr>
        <w:ind w:firstLine="480"/>
      </w:pPr>
      <w:r>
        <w:rPr>
          <w:rFonts w:hint="eastAsia"/>
        </w:rPr>
        <w:t>T</w:t>
      </w:r>
      <w:r>
        <w:t>he contributions made by this article can be summarized</w:t>
      </w:r>
      <w:r w:rsidR="000C5B5D">
        <w:t xml:space="preserve"> </w:t>
      </w:r>
      <w:r w:rsidR="00FF3AE9" w:rsidRPr="00FF3AE9">
        <w:t xml:space="preserve">into three aspects. First, we calculated sludge emission data at the prefecture-level city scale in China, explored its spatial distribution characteristics and driving factors. Second, we combined the global framework of shared socio-economic pathways and China's characteristics to </w:t>
      </w:r>
      <w:proofErr w:type="gramStart"/>
      <w:r w:rsidR="00FF3AE9" w:rsidRPr="00FF3AE9">
        <w:t>scientifically and rationally realize our future sludge production and its carbon emission projections</w:t>
      </w:r>
      <w:proofErr w:type="gramEnd"/>
      <w:r w:rsidR="00FF3AE9" w:rsidRPr="00FF3AE9">
        <w:t xml:space="preserve">. Finally, by regulating the key influencing factors of sludge production </w:t>
      </w:r>
      <w:r w:rsidR="005170DE">
        <w:t>*</w:t>
      </w:r>
      <w:r w:rsidR="00FF3AE9" w:rsidRPr="00FF3AE9">
        <w:t>and grasping its development characteristics, we can target to guide sludge reduction, reverse the trend of rapid increase of sludge, reduce carbon emissions generated by sludge disposal, and help achieve carbon emission reduction targets. In this paper, we obtain high-precision sludge statistics by accounting for the sludge production of wastewater treatment plants at each prefecture-level in China. A geographic detector model is used to identify their drivers and interactions between factors. Finally, a random forest regression model is built with the characteristics of sludge production drivers to predict the future sludge production characteristics in China under the background of different shared socio-economic paths. This paper presents a new perspective on the sludge flow pattern in urban metabolism, which helps to reasonably plan the sludge treatment capacity and provides a scientific basis for the construction of waste-free cities. Calculating and predicting the greenhouse gas emissions in the sludge treatment process can elucidate the sludge carbon emission potential and reasonably plan the sludge carbon reduction path.</w:t>
      </w:r>
    </w:p>
    <w:p w14:paraId="1F2D804B" w14:textId="585B341E" w:rsidR="00291B56" w:rsidRDefault="00291B56">
      <w:pPr>
        <w:widowControl/>
        <w:spacing w:line="240" w:lineRule="auto"/>
        <w:ind w:firstLineChars="0" w:firstLine="0"/>
        <w:jc w:val="left"/>
      </w:pPr>
      <w:r>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68E458B8" w14:textId="1B2C74DF" w:rsidR="00291B56" w:rsidRDefault="00C8680A" w:rsidP="004558F2">
      <w:pPr>
        <w:widowControl/>
        <w:ind w:firstLineChars="0" w:firstLine="420"/>
        <w:rPr>
          <w:rFonts w:cs="Times New Roman"/>
          <w:color w:val="333333"/>
          <w:shd w:val="clear" w:color="auto" w:fill="FFFFFF"/>
        </w:rPr>
      </w:pPr>
      <w:r>
        <w:rPr>
          <w:noProof/>
        </w:rPr>
        <w:pict w14:anchorId="308279D8">
          <v:group id="组合 7" o:spid="_x0000_s2071" alt="" style="position:absolute;left:0;text-align:left;margin-left:-.75pt;margin-top:77.9pt;width:414.15pt;height:524.55pt;z-index:251667456" coordsize="52597,66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72" type="#_x0000_t75" alt="" style="position:absolute;width:52597;height:60121;visibility:visible;mso-wrap-style:square">
              <v:imagedata r:id="rId8" o:title=""/>
              <o:lock v:ext="edit" aspectratio="f"/>
            </v:shape>
            <v:shapetype id="_x0000_t202" coordsize="21600,21600" o:spt="202" path="m,l,21600r21600,l21600,xe">
              <v:stroke joinstyle="miter"/>
              <v:path gradientshapeok="t" o:connecttype="rect"/>
            </v:shapetype>
            <v:shape id="文本框 2" o:spid="_x0000_s2073" type="#_x0000_t202" alt="" style="position:absolute;top:60674;width:52597;height:5943;visibility:visible;mso-wrap-style:square;v-text-anchor:top"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w:r>
      <w:r w:rsidR="00D63A2E" w:rsidRPr="00DE2DD1">
        <w:rPr>
          <w:rFonts w:cs="Times New Roman"/>
          <w:color w:val="333333"/>
          <w:shd w:val="clear" w:color="auto" w:fill="FFFFFF"/>
        </w:rPr>
        <w:t xml:space="preserve">Our sludge data were obtained from the </w:t>
      </w:r>
      <w:bookmarkStart w:id="3" w:name="_Hlk84445844"/>
      <w:r w:rsidR="003C76BE" w:rsidRPr="003C76BE">
        <w:rPr>
          <w:rFonts w:cs="Times New Roman"/>
          <w:color w:val="333333"/>
          <w:shd w:val="clear" w:color="auto" w:fill="FFFFFF"/>
        </w:rPr>
        <w:t>Chinese Statistical Yearbook of Urban and Rural Construction</w:t>
      </w:r>
      <w:bookmarkEnd w:id="3"/>
      <w:r w:rsidR="003C76BE" w:rsidRPr="003C76BE">
        <w:rPr>
          <w:rFonts w:cs="Times New Roman"/>
          <w:color w:val="333333"/>
          <w:shd w:val="clear" w:color="auto" w:fill="FFFFFF"/>
        </w:rPr>
        <w:t xml:space="preserve"> </w:t>
      </w:r>
      <w:r w:rsidR="003C76BE">
        <w:rPr>
          <w:rFonts w:cs="Times New Roman"/>
          <w:color w:val="333333"/>
          <w:shd w:val="clear" w:color="auto" w:fill="FFFFFF"/>
        </w:rPr>
        <w:t>(</w:t>
      </w:r>
      <w:r w:rsidR="003C76BE">
        <w:rPr>
          <w:shd w:val="clear" w:color="auto" w:fill="FFFFFF"/>
        </w:rPr>
        <w:t>MOHURD., 2019</w:t>
      </w:r>
      <w:r w:rsidR="003C76BE">
        <w:rPr>
          <w:rFonts w:cs="Times New Roman"/>
          <w:color w:val="333333"/>
          <w:shd w:val="clear" w:color="auto" w:fill="FFFFFF"/>
        </w:rPr>
        <w:t xml:space="preserve">) </w:t>
      </w:r>
      <w:r w:rsidR="00F24B48">
        <w:rPr>
          <w:rFonts w:cs="Times New Roman"/>
          <w:color w:val="333333"/>
          <w:shd w:val="clear" w:color="auto" w:fill="FFFFFF"/>
        </w:rPr>
        <w:t>(F</w:t>
      </w:r>
      <w:r w:rsidR="00F24B48">
        <w:rPr>
          <w:rFonts w:cs="Times New Roman" w:hint="eastAsia"/>
          <w:color w:val="333333"/>
          <w:shd w:val="clear" w:color="auto" w:fill="FFFFFF"/>
        </w:rPr>
        <w:t>igure</w:t>
      </w:r>
      <w:r w:rsidR="00F24B48">
        <w:rPr>
          <w:rFonts w:cs="Times New Roman"/>
          <w:color w:val="333333"/>
          <w:shd w:val="clear" w:color="auto" w:fill="FFFFFF"/>
        </w:rPr>
        <w:t>.1 (a</w:t>
      </w:r>
      <w:proofErr w:type="gramStart"/>
      <w:r w:rsidR="00F24B48">
        <w:rPr>
          <w:rFonts w:cs="Times New Roman"/>
          <w:color w:val="333333"/>
          <w:shd w:val="clear" w:color="auto" w:fill="FFFFFF"/>
        </w:rPr>
        <w:t>) )</w:t>
      </w:r>
      <w:proofErr w:type="gramEnd"/>
      <w:r w:rsidR="00D63A2E" w:rsidRPr="00DE2DD1">
        <w:rPr>
          <w:rFonts w:cs="Times New Roman"/>
          <w:color w:val="333333"/>
          <w:shd w:val="clear" w:color="auto" w:fill="FFFFFF"/>
        </w:rPr>
        <w:t xml:space="preserve">. To eliminate the data discrepancy of sludge data, we also used </w:t>
      </w:r>
      <w:r w:rsidR="003C76BE">
        <w:rPr>
          <w:rFonts w:cs="Times New Roman"/>
          <w:color w:val="333333"/>
          <w:shd w:val="clear" w:color="auto" w:fill="FFFFFF"/>
        </w:rPr>
        <w:t xml:space="preserve">the </w:t>
      </w:r>
      <w:bookmarkStart w:id="4" w:name="_Hlk84446269"/>
      <w:r w:rsidR="00D63A2E" w:rsidRPr="00DE2DD1">
        <w:rPr>
          <w:rFonts w:cs="Times New Roman"/>
          <w:color w:val="333333"/>
          <w:shd w:val="clear" w:color="auto" w:fill="FFFFFF"/>
        </w:rPr>
        <w:t xml:space="preserve">2018 Urban Drainage Statistical </w:t>
      </w:r>
      <w:r w:rsidR="00D63A2E" w:rsidRPr="00DE2DD1">
        <w:rPr>
          <w:rFonts w:cs="Times New Roman"/>
          <w:color w:val="333333"/>
          <w:shd w:val="clear" w:color="auto" w:fill="FFFFFF"/>
        </w:rPr>
        <w:lastRenderedPageBreak/>
        <w:t xml:space="preserve">Yearbook </w:t>
      </w:r>
      <w:bookmarkEnd w:id="4"/>
      <w:r w:rsidR="00D63A2E" w:rsidRPr="00DE2DD1">
        <w:rPr>
          <w:rFonts w:cs="Times New Roman"/>
          <w:color w:val="333333"/>
          <w:shd w:val="clear" w:color="auto" w:fill="FFFFFF"/>
        </w:rPr>
        <w:t>to calculate sludge generation of each wastewater treatment plant.</w:t>
      </w:r>
    </w:p>
    <w:p w14:paraId="1B0F598E" w14:textId="6FACAB71" w:rsidR="00291B56" w:rsidRDefault="00291B56" w:rsidP="00291B56">
      <w:pPr>
        <w:ind w:firstLine="480"/>
        <w:rPr>
          <w:rFonts w:cs="Times New Roman"/>
          <w:kern w:val="0"/>
          <w:szCs w:val="24"/>
        </w:rPr>
      </w:pPr>
      <w:r>
        <w:rPr>
          <w:rFonts w:cs="Times New Roman"/>
          <w:kern w:val="0"/>
          <w:szCs w:val="24"/>
        </w:rPr>
        <w:t>S</w:t>
      </w:r>
      <w:r>
        <w:rPr>
          <w:rFonts w:cs="Times New Roman" w:hint="eastAsia"/>
          <w:kern w:val="0"/>
          <w:szCs w:val="24"/>
        </w:rPr>
        <w:t>ludge</w:t>
      </w:r>
      <w:r>
        <w:rPr>
          <w:rFonts w:cs="Times New Roman"/>
          <w:kern w:val="0"/>
          <w:szCs w:val="24"/>
        </w:rPr>
        <w:t xml:space="preserve"> generation data in </w:t>
      </w:r>
      <w:r w:rsidRPr="001E6460">
        <w:rPr>
          <w:rFonts w:cs="Times New Roman"/>
          <w:i/>
          <w:iCs/>
          <w:kern w:val="0"/>
          <w:szCs w:val="24"/>
        </w:rPr>
        <w:t>Chinese Statistical Yearbook of Urban and Rural Construction</w:t>
      </w:r>
      <w:r w:rsidRPr="00D0299C">
        <w:rPr>
          <w:rFonts w:cs="Times New Roman"/>
          <w:kern w:val="0"/>
          <w:szCs w:val="24"/>
        </w:rPr>
        <w:t xml:space="preserve"> </w:t>
      </w:r>
      <w:r>
        <w:rPr>
          <w:rFonts w:cs="Times New Roman"/>
          <w:kern w:val="0"/>
          <w:szCs w:val="24"/>
        </w:rPr>
        <w:t xml:space="preserve">are collected at the city level which contain the information of each </w:t>
      </w:r>
      <w:proofErr w:type="gramStart"/>
      <w:r>
        <w:rPr>
          <w:rFonts w:cs="Times New Roman"/>
          <w:kern w:val="0"/>
          <w:szCs w:val="24"/>
        </w:rPr>
        <w:t>cities</w:t>
      </w:r>
      <w:proofErr w:type="gramEnd"/>
      <w:r>
        <w:rPr>
          <w:rFonts w:cs="Times New Roman"/>
          <w:kern w:val="0"/>
          <w:szCs w:val="24"/>
        </w:rPr>
        <w:t xml:space="preserve"> in China. However, WWTPs in county level are ignored. In order to obtain the data integrity, we collected the plant level sludge data from </w:t>
      </w:r>
      <w:r w:rsidRPr="00850617">
        <w:rPr>
          <w:rFonts w:cs="Times New Roman"/>
          <w:i/>
          <w:iCs/>
          <w:kern w:val="0"/>
          <w:szCs w:val="24"/>
        </w:rPr>
        <w:t>2018 Urban Drainage Statistical Yearbook</w:t>
      </w:r>
      <w:r>
        <w:rPr>
          <w:rFonts w:cs="Times New Roman"/>
          <w:kern w:val="0"/>
          <w:szCs w:val="24"/>
        </w:rPr>
        <w:t xml:space="preserve">, found its location through Baidu map API. Finally, spatial join </w:t>
      </w:r>
      <w:proofErr w:type="gramStart"/>
      <w:r>
        <w:rPr>
          <w:rFonts w:cs="Times New Roman"/>
          <w:kern w:val="0"/>
          <w:szCs w:val="24"/>
        </w:rPr>
        <w:t>were</w:t>
      </w:r>
      <w:proofErr w:type="gramEnd"/>
      <w:r>
        <w:rPr>
          <w:rFonts w:cs="Times New Roman"/>
          <w:kern w:val="0"/>
          <w:szCs w:val="24"/>
        </w:rPr>
        <w:t xml:space="preserve"> implemented to clarify the county where the WWTP located. D</w:t>
      </w:r>
      <w:r>
        <w:rPr>
          <w:rFonts w:cs="Times New Roman" w:hint="eastAsia"/>
          <w:kern w:val="0"/>
          <w:szCs w:val="24"/>
        </w:rPr>
        <w:t>ue</w:t>
      </w:r>
      <w:r>
        <w:rPr>
          <w:rFonts w:cs="Times New Roman"/>
          <w:kern w:val="0"/>
          <w:szCs w:val="24"/>
        </w:rPr>
        <w:t xml:space="preserve"> </w:t>
      </w:r>
      <w:r>
        <w:rPr>
          <w:rFonts w:cs="Times New Roman" w:hint="eastAsia"/>
          <w:kern w:val="0"/>
          <w:szCs w:val="24"/>
        </w:rPr>
        <w:t>to</w:t>
      </w:r>
      <w:r>
        <w:rPr>
          <w:rFonts w:cs="Times New Roman"/>
          <w:kern w:val="0"/>
          <w:szCs w:val="24"/>
        </w:rPr>
        <w:t xml:space="preserve"> </w:t>
      </w:r>
      <w:r>
        <w:rPr>
          <w:rFonts w:cs="Times New Roman" w:hint="eastAsia"/>
          <w:kern w:val="0"/>
          <w:szCs w:val="24"/>
        </w:rPr>
        <w:t>the</w:t>
      </w:r>
      <w:r>
        <w:rPr>
          <w:rFonts w:cs="Times New Roman"/>
          <w:kern w:val="0"/>
          <w:szCs w:val="24"/>
        </w:rPr>
        <w:t xml:space="preserve"> </w:t>
      </w:r>
      <w:r>
        <w:rPr>
          <w:rFonts w:cs="Times New Roman" w:hint="eastAsia"/>
          <w:kern w:val="0"/>
          <w:szCs w:val="24"/>
        </w:rPr>
        <w:t>lack</w:t>
      </w:r>
      <w:r>
        <w:rPr>
          <w:rFonts w:cs="Times New Roman"/>
          <w:kern w:val="0"/>
          <w:szCs w:val="24"/>
        </w:rPr>
        <w:t xml:space="preserve"> </w:t>
      </w:r>
      <w:r>
        <w:rPr>
          <w:rFonts w:cs="Times New Roman" w:hint="eastAsia"/>
          <w:kern w:val="0"/>
          <w:szCs w:val="24"/>
        </w:rPr>
        <w:t>of</w:t>
      </w:r>
      <w:r>
        <w:rPr>
          <w:rFonts w:cs="Times New Roman"/>
          <w:kern w:val="0"/>
          <w:szCs w:val="24"/>
        </w:rPr>
        <w:t xml:space="preserve"> </w:t>
      </w:r>
      <w:r>
        <w:rPr>
          <w:rFonts w:cs="Times New Roman" w:hint="eastAsia"/>
          <w:kern w:val="0"/>
          <w:szCs w:val="24"/>
        </w:rPr>
        <w:t>sludge</w:t>
      </w:r>
      <w:r>
        <w:rPr>
          <w:rFonts w:cs="Times New Roman"/>
          <w:kern w:val="0"/>
          <w:szCs w:val="24"/>
        </w:rPr>
        <w:t xml:space="preserve"> </w:t>
      </w:r>
      <w:r>
        <w:rPr>
          <w:rFonts w:cs="Times New Roman" w:hint="eastAsia"/>
          <w:kern w:val="0"/>
          <w:szCs w:val="24"/>
        </w:rPr>
        <w:t>data</w:t>
      </w:r>
      <w:r>
        <w:rPr>
          <w:rFonts w:cs="Times New Roman"/>
          <w:kern w:val="0"/>
          <w:szCs w:val="24"/>
        </w:rPr>
        <w:t xml:space="preserve"> </w:t>
      </w:r>
      <w:r>
        <w:rPr>
          <w:rFonts w:cs="Times New Roman" w:hint="eastAsia"/>
          <w:kern w:val="0"/>
          <w:szCs w:val="24"/>
        </w:rPr>
        <w:t>in</w:t>
      </w:r>
      <w:r>
        <w:rPr>
          <w:rFonts w:cs="Times New Roman"/>
          <w:kern w:val="0"/>
          <w:szCs w:val="24"/>
        </w:rPr>
        <w:t xml:space="preserve"> </w:t>
      </w:r>
      <w:r>
        <w:rPr>
          <w:rFonts w:cs="Times New Roman" w:hint="eastAsia"/>
          <w:kern w:val="0"/>
          <w:szCs w:val="24"/>
        </w:rPr>
        <w:t>plant</w:t>
      </w:r>
      <w:r>
        <w:rPr>
          <w:rFonts w:cs="Times New Roman"/>
          <w:kern w:val="0"/>
          <w:szCs w:val="24"/>
        </w:rPr>
        <w:t xml:space="preserve"> </w:t>
      </w:r>
      <w:r>
        <w:rPr>
          <w:rFonts w:cs="Times New Roman" w:hint="eastAsia"/>
          <w:kern w:val="0"/>
          <w:szCs w:val="24"/>
        </w:rPr>
        <w:t>level,</w:t>
      </w:r>
      <w:r>
        <w:rPr>
          <w:rFonts w:cs="Times New Roman"/>
          <w:kern w:val="0"/>
          <w:szCs w:val="24"/>
        </w:rPr>
        <w:t xml:space="preserve"> </w:t>
      </w:r>
      <w:r>
        <w:rPr>
          <w:rFonts w:cs="Times New Roman" w:hint="eastAsia"/>
          <w:kern w:val="0"/>
          <w:szCs w:val="24"/>
        </w:rPr>
        <w:t>we</w:t>
      </w:r>
      <w:r>
        <w:rPr>
          <w:rFonts w:cs="Times New Roman"/>
          <w:kern w:val="0"/>
          <w:szCs w:val="24"/>
        </w:rPr>
        <w:t xml:space="preserve"> </w:t>
      </w:r>
      <w:r>
        <w:rPr>
          <w:rFonts w:cs="Times New Roman" w:hint="eastAsia"/>
          <w:kern w:val="0"/>
          <w:szCs w:val="24"/>
        </w:rPr>
        <w:t>used</w:t>
      </w:r>
      <w:r>
        <w:rPr>
          <w:rFonts w:cs="Times New Roman"/>
          <w:kern w:val="0"/>
          <w:szCs w:val="24"/>
        </w:rPr>
        <w:t xml:space="preserve"> </w:t>
      </w:r>
      <w:r>
        <w:rPr>
          <w:rFonts w:cs="Times New Roman" w:hint="eastAsia"/>
          <w:kern w:val="0"/>
          <w:szCs w:val="24"/>
        </w:rPr>
        <w:t>the</w:t>
      </w:r>
      <w:r>
        <w:rPr>
          <w:rFonts w:cs="Times New Roman"/>
          <w:kern w:val="0"/>
          <w:szCs w:val="24"/>
        </w:rPr>
        <w:t xml:space="preserve"> </w:t>
      </w:r>
      <w:r>
        <w:rPr>
          <w:rFonts w:cs="Times New Roman" w:hint="eastAsia"/>
          <w:kern w:val="0"/>
          <w:szCs w:val="24"/>
        </w:rPr>
        <w:t>flow</w:t>
      </w:r>
      <w:r>
        <w:rPr>
          <w:rFonts w:cs="Times New Roman"/>
          <w:kern w:val="0"/>
          <w:szCs w:val="24"/>
        </w:rPr>
        <w:t xml:space="preserve"> </w:t>
      </w:r>
      <w:r>
        <w:rPr>
          <w:rFonts w:cs="Times New Roman" w:hint="eastAsia"/>
          <w:kern w:val="0"/>
          <w:szCs w:val="24"/>
        </w:rPr>
        <w:t>of</w:t>
      </w:r>
      <w:r>
        <w:rPr>
          <w:rFonts w:cs="Times New Roman"/>
          <w:kern w:val="0"/>
          <w:szCs w:val="24"/>
        </w:rPr>
        <w:t xml:space="preserve"> </w:t>
      </w:r>
      <w:r>
        <w:rPr>
          <w:rFonts w:cs="Times New Roman" w:hint="eastAsia"/>
          <w:kern w:val="0"/>
          <w:szCs w:val="24"/>
        </w:rPr>
        <w:t>wastewater</w:t>
      </w:r>
      <w:r>
        <w:rPr>
          <w:rFonts w:cs="Times New Roman"/>
          <w:kern w:val="0"/>
          <w:szCs w:val="24"/>
        </w:rPr>
        <w:t xml:space="preserve"> </w:t>
      </w:r>
      <w:r>
        <w:rPr>
          <w:rFonts w:cs="Times New Roman" w:hint="eastAsia"/>
          <w:kern w:val="0"/>
          <w:szCs w:val="24"/>
        </w:rPr>
        <w:t>treatment</w:t>
      </w:r>
      <w:r>
        <w:rPr>
          <w:rFonts w:cs="Times New Roman"/>
          <w:kern w:val="0"/>
          <w:szCs w:val="24"/>
        </w:rPr>
        <w:t xml:space="preserve"> </w:t>
      </w:r>
      <w:r>
        <w:rPr>
          <w:rFonts w:cs="Times New Roman" w:hint="eastAsia"/>
          <w:kern w:val="0"/>
          <w:szCs w:val="24"/>
        </w:rPr>
        <w:t>to</w:t>
      </w:r>
      <w:r>
        <w:rPr>
          <w:rFonts w:cs="Times New Roman"/>
          <w:kern w:val="0"/>
          <w:szCs w:val="24"/>
        </w:rPr>
        <w:t xml:space="preserve"> calculate sludge generation in each plant based on its high positive correlation (Figure 2.).</w:t>
      </w:r>
      <w:r w:rsidRPr="00291B56">
        <w:rPr>
          <w:rFonts w:cs="Times New Roman"/>
          <w:kern w:val="0"/>
          <w:szCs w:val="24"/>
        </w:rPr>
        <w:t xml:space="preserve"> </w:t>
      </w:r>
      <w:r>
        <w:rPr>
          <w:rFonts w:cs="Times New Roman"/>
          <w:kern w:val="0"/>
          <w:szCs w:val="24"/>
        </w:rPr>
        <w:t xml:space="preserve">The relationship between sludge generation and the quantity of wastewater treatment are given by: </w:t>
      </w:r>
    </w:p>
    <w:p w14:paraId="36EB6438" w14:textId="4F5D2F7E" w:rsidR="00291B56" w:rsidRDefault="00291B56" w:rsidP="00291B56">
      <w:pPr>
        <w:tabs>
          <w:tab w:val="center" w:pos="4200"/>
          <w:tab w:val="right" w:pos="8400"/>
        </w:tabs>
        <w:spacing w:line="400" w:lineRule="exact"/>
        <w:ind w:firstLine="480"/>
        <w:jc w:val="center"/>
        <w:rPr>
          <w:rFonts w:ascii="宋体" w:hAnsi="宋体" w:cs="宋体"/>
          <w:kern w:val="0"/>
        </w:rPr>
      </w:pPr>
      <w:r>
        <w:rPr>
          <w:rFonts w:ascii="宋体" w:hAnsi="宋体" w:cs="宋体" w:hint="eastAsia"/>
          <w:kern w:val="0"/>
        </w:rPr>
        <w:tab/>
      </w:r>
      <m:oMath>
        <m:r>
          <w:rPr>
            <w:rFonts w:ascii="Cambria Math" w:hAnsi="Cambria Math" w:cs="宋体"/>
            <w:kern w:val="0"/>
          </w:rPr>
          <m:t>Ds=365×F×s</m:t>
        </m:r>
      </m:oMath>
      <w:r>
        <w:rPr>
          <w:rFonts w:ascii="宋体" w:hAnsi="宋体" w:cs="宋体" w:hint="eastAsia"/>
          <w:kern w:val="0"/>
        </w:rPr>
        <w:tab/>
        <w:t>（1）</w:t>
      </w:r>
    </w:p>
    <w:p w14:paraId="7F7084B1" w14:textId="073B2F89" w:rsidR="00291B56" w:rsidRDefault="00291B56" w:rsidP="00291B56">
      <w:pPr>
        <w:ind w:firstLine="480"/>
        <w:rPr>
          <w:rFonts w:cs="Times New Roman"/>
          <w:kern w:val="0"/>
          <w:szCs w:val="24"/>
        </w:rPr>
      </w:pPr>
      <w:r>
        <w:rPr>
          <w:rFonts w:cs="Times New Roman" w:hint="eastAsia"/>
          <w:kern w:val="0"/>
          <w:szCs w:val="24"/>
        </w:rPr>
        <w:t>W</w:t>
      </w:r>
      <w:r>
        <w:rPr>
          <w:rFonts w:cs="Times New Roman"/>
          <w:kern w:val="0"/>
          <w:szCs w:val="24"/>
        </w:rPr>
        <w:t xml:space="preserve">here </w:t>
      </w:r>
      <w:r w:rsidRPr="000D0469">
        <w:rPr>
          <w:rFonts w:ascii="Cambria Math" w:hAnsi="Cambria Math" w:cs="宋体"/>
          <w:i/>
          <w:kern w:val="0"/>
        </w:rPr>
        <w:t>Ds</w:t>
      </w:r>
      <w:r>
        <w:rPr>
          <w:rFonts w:ascii="Cambria Math" w:hAnsi="Cambria Math" w:cs="宋体"/>
          <w:i/>
          <w:kern w:val="0"/>
        </w:rPr>
        <w:t xml:space="preserve"> </w:t>
      </w:r>
      <w:r>
        <w:rPr>
          <w:rFonts w:ascii="Cambria Math" w:hAnsi="Cambria Math" w:cs="宋体"/>
          <w:iCs/>
          <w:kern w:val="0"/>
        </w:rPr>
        <w:t xml:space="preserve">represents dry sludge, </w:t>
      </w:r>
      <w:r w:rsidRPr="000D0469">
        <w:rPr>
          <w:rFonts w:ascii="Cambria Math" w:hAnsi="Cambria Math" w:cs="宋体"/>
          <w:i/>
          <w:kern w:val="0"/>
        </w:rPr>
        <w:t>F</w:t>
      </w:r>
      <w:r>
        <w:rPr>
          <w:rFonts w:ascii="Cambria Math" w:hAnsi="Cambria Math" w:cs="宋体"/>
          <w:iCs/>
          <w:kern w:val="0"/>
        </w:rPr>
        <w:t xml:space="preserve"> is the flow of wastewater treatments, </w:t>
      </w:r>
      <w:r w:rsidRPr="000D0469">
        <w:rPr>
          <w:rFonts w:ascii="Cambria Math" w:hAnsi="Cambria Math" w:cs="宋体"/>
          <w:i/>
          <w:kern w:val="0"/>
        </w:rPr>
        <w:t>s</w:t>
      </w:r>
      <w:r>
        <w:rPr>
          <w:rFonts w:ascii="Cambria Math" w:hAnsi="Cambria Math" w:cs="宋体"/>
          <w:iCs/>
          <w:kern w:val="0"/>
        </w:rPr>
        <w:t xml:space="preserve"> is the conversion coefficients which are obtained from </w:t>
      </w:r>
      <w:r w:rsidRPr="00850617">
        <w:rPr>
          <w:rFonts w:cs="Times New Roman"/>
          <w:i/>
          <w:iCs/>
          <w:kern w:val="0"/>
          <w:szCs w:val="24"/>
        </w:rPr>
        <w:t>2018 Urban Drainage Statistical Yearbook</w:t>
      </w:r>
      <w:r w:rsidRPr="000D0469">
        <w:rPr>
          <w:rFonts w:cs="Times New Roman"/>
          <w:kern w:val="0"/>
          <w:szCs w:val="24"/>
        </w:rPr>
        <w:t xml:space="preserve"> (Tabel 1).</w:t>
      </w:r>
      <w:r w:rsidR="00251C64" w:rsidRPr="00251C64">
        <w:rPr>
          <w:rFonts w:cs="Times New Roman"/>
          <w:noProof/>
          <w:kern w:val="0"/>
          <w:szCs w:val="24"/>
        </w:rPr>
        <w:t xml:space="preserve"> </w:t>
      </w:r>
    </w:p>
    <w:p w14:paraId="1A9F7E07" w14:textId="31E68E0E" w:rsidR="00291B56" w:rsidRDefault="00C8680A" w:rsidP="00291B56">
      <w:pPr>
        <w:widowControl/>
        <w:ind w:firstLine="480"/>
        <w:jc w:val="left"/>
        <w:rPr>
          <w:rFonts w:cs="Times New Roman"/>
          <w:kern w:val="0"/>
          <w:szCs w:val="24"/>
        </w:rPr>
      </w:pPr>
      <w:r>
        <w:rPr>
          <w:noProof/>
        </w:rPr>
        <w:pict w14:anchorId="3C076FA7">
          <v:shape id="_x0000_s2070" type="#_x0000_t202" alt="" style="position:absolute;left:0;text-align:left;margin-left:57.7pt;margin-top:280.4pt;width:290.95pt;height:70.2pt;z-index:251672576;mso-wrap-style:square;mso-wrap-edited:f;mso-width-percent:0;mso-height-percent:0;mso-position-horizontal-relative:text;mso-position-vertical-relative:text;mso-width-percent:0;mso-height-percent:0;v-text-anchor:top" stroked="f">
            <v:textbox style="mso-fit-shape-to-text:t" inset="0,0,0,0">
              <w:txbxContent>
                <w:p w14:paraId="0A0DC366" w14:textId="77777777" w:rsidR="00251C64" w:rsidRPr="00291B56" w:rsidRDefault="00251C64" w:rsidP="00251C64">
                  <w:pPr>
                    <w:pStyle w:val="aa"/>
                    <w:ind w:firstLineChars="0" w:firstLine="0"/>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2.</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4533370" w14:textId="45D7FCE5" w:rsidR="00251C64" w:rsidRPr="00251C64" w:rsidRDefault="00251C64" w:rsidP="00251C64">
                  <w:pPr>
                    <w:pStyle w:val="aa"/>
                    <w:ind w:firstLine="480"/>
                    <w:rPr>
                      <w:rFonts w:ascii="Times New Roman" w:eastAsia="宋体" w:hAnsi="Times New Roman" w:cs="Times New Roman"/>
                      <w:noProof/>
                      <w:kern w:val="0"/>
                      <w:sz w:val="24"/>
                      <w:szCs w:val="24"/>
                    </w:rPr>
                  </w:pPr>
                </w:p>
              </w:txbxContent>
            </v:textbox>
            <w10:wrap type="square"/>
          </v:shape>
        </w:pict>
      </w:r>
      <w:r w:rsidR="00251C64" w:rsidRPr="009C18E2">
        <w:rPr>
          <w:rFonts w:cs="Times New Roman"/>
          <w:noProof/>
          <w:kern w:val="0"/>
          <w:szCs w:val="24"/>
        </w:rPr>
        <w:drawing>
          <wp:anchor distT="0" distB="0" distL="114300" distR="114300" simplePos="0" relativeHeight="251644416" behindDoc="0" locked="0" layoutInCell="1" allowOverlap="1" wp14:anchorId="4F98580D" wp14:editId="2455A7DC">
            <wp:simplePos x="0" y="0"/>
            <wp:positionH relativeFrom="column">
              <wp:posOffset>732833</wp:posOffset>
            </wp:positionH>
            <wp:positionV relativeFrom="paragraph">
              <wp:posOffset>46990</wp:posOffset>
            </wp:positionV>
            <wp:extent cx="3695065" cy="3456940"/>
            <wp:effectExtent l="0" t="0" r="0" b="0"/>
            <wp:wrapSquare wrapText="bothSides"/>
            <wp:docPr id="21" name="图片 20">
              <a:extLst xmlns:a="http://schemas.openxmlformats.org/drawingml/2006/main">
                <a:ext uri="{FF2B5EF4-FFF2-40B4-BE49-F238E27FC236}">
                  <a16:creationId xmlns:a16="http://schemas.microsoft.com/office/drawing/2014/main" id="{C90D7577-FC40-4ED9-A655-FE7429E33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C90D7577-FC40-4ED9-A655-FE7429E3312F}"/>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5065" cy="3456940"/>
                    </a:xfrm>
                    <a:prstGeom prst="rect">
                      <a:avLst/>
                    </a:prstGeom>
                  </pic:spPr>
                </pic:pic>
              </a:graphicData>
            </a:graphic>
          </wp:anchor>
        </w:drawing>
      </w:r>
      <w:r w:rsidR="00291B56">
        <w:rPr>
          <w:rFonts w:cs="Times New Roman"/>
          <w:kern w:val="0"/>
          <w:szCs w:val="24"/>
        </w:rPr>
        <w:br w:type="page"/>
      </w:r>
    </w:p>
    <w:p w14:paraId="73B2929B" w14:textId="1EE97189" w:rsidR="00291B56" w:rsidRPr="00D0299C" w:rsidRDefault="00291B56" w:rsidP="00251C64">
      <w:pPr>
        <w:ind w:firstLine="402"/>
        <w:jc w:val="left"/>
        <w:rPr>
          <w:rFonts w:cs="Times New Roman"/>
          <w:b/>
        </w:rPr>
      </w:pPr>
      <w:r w:rsidRPr="00251C64">
        <w:rPr>
          <w:rFonts w:eastAsia="黑体" w:cs="Times New Roman"/>
          <w:b/>
          <w:bCs/>
          <w:sz w:val="20"/>
          <w:szCs w:val="20"/>
        </w:rPr>
        <w:lastRenderedPageBreak/>
        <w:t xml:space="preserve">Table </w:t>
      </w:r>
      <w:r w:rsidR="00251C64" w:rsidRPr="00251C64">
        <w:rPr>
          <w:rFonts w:eastAsia="黑体" w:cs="Times New Roman"/>
          <w:b/>
          <w:bCs/>
          <w:sz w:val="20"/>
          <w:szCs w:val="20"/>
        </w:rPr>
        <w:t>1</w:t>
      </w:r>
      <w:r w:rsidRPr="00D0299C">
        <w:rPr>
          <w:rFonts w:cs="Times New Roman"/>
          <w:b/>
        </w:rPr>
        <w:t xml:space="preserve"> </w:t>
      </w:r>
      <w:r w:rsidRPr="00251C64">
        <w:rPr>
          <w:rFonts w:eastAsia="黑体" w:cs="Times New Roman"/>
          <w:sz w:val="18"/>
          <w:szCs w:val="18"/>
        </w:rPr>
        <w:t>Conversion coefficients in each province</w:t>
      </w:r>
    </w:p>
    <w:tbl>
      <w:tblPr>
        <w:tblStyle w:val="5"/>
        <w:tblW w:w="0" w:type="auto"/>
        <w:tblLook w:val="04A0" w:firstRow="1" w:lastRow="0" w:firstColumn="1" w:lastColumn="0" w:noHBand="0" w:noVBand="1"/>
      </w:tblPr>
      <w:tblGrid>
        <w:gridCol w:w="4247"/>
        <w:gridCol w:w="4247"/>
      </w:tblGrid>
      <w:tr w:rsidR="00291B56" w14:paraId="6D972380" w14:textId="77777777" w:rsidTr="00C626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Borders>
              <w:top w:val="single" w:sz="4" w:space="0" w:color="auto"/>
            </w:tcBorders>
          </w:tcPr>
          <w:p w14:paraId="24AF29C3" w14:textId="77777777" w:rsidR="00291B56" w:rsidRPr="00DB2F46" w:rsidRDefault="00291B56" w:rsidP="00C6266A">
            <w:pPr>
              <w:ind w:firstLine="482"/>
              <w:jc w:val="center"/>
              <w:rPr>
                <w:rFonts w:cs="Times New Roman"/>
                <w:b/>
                <w:bCs/>
              </w:rPr>
            </w:pPr>
            <w:r w:rsidRPr="00DB2F46">
              <w:rPr>
                <w:rFonts w:cs="Times New Roman" w:hint="eastAsia"/>
                <w:b/>
                <w:bCs/>
              </w:rPr>
              <w:t>P</w:t>
            </w:r>
            <w:r w:rsidRPr="00DB2F46">
              <w:rPr>
                <w:rFonts w:cs="Times New Roman"/>
                <w:b/>
                <w:bCs/>
              </w:rPr>
              <w:t>rovince</w:t>
            </w:r>
          </w:p>
        </w:tc>
        <w:tc>
          <w:tcPr>
            <w:tcW w:w="4247" w:type="dxa"/>
            <w:tcBorders>
              <w:top w:val="single" w:sz="4" w:space="0" w:color="auto"/>
            </w:tcBorders>
          </w:tcPr>
          <w:p w14:paraId="6EE1F594" w14:textId="77777777" w:rsidR="00291B56" w:rsidRPr="00DB2F46" w:rsidRDefault="00291B56" w:rsidP="00C6266A">
            <w:pPr>
              <w:ind w:firstLine="482"/>
              <w:jc w:val="center"/>
              <w:cnfStyle w:val="100000000000" w:firstRow="1" w:lastRow="0" w:firstColumn="0" w:lastColumn="0" w:oddVBand="0" w:evenVBand="0" w:oddHBand="0" w:evenHBand="0" w:firstRowFirstColumn="0" w:firstRowLastColumn="0" w:lastRowFirstColumn="0" w:lastRowLastColumn="0"/>
              <w:rPr>
                <w:rFonts w:cs="Times New Roman"/>
                <w:b/>
                <w:bCs/>
              </w:rPr>
            </w:pPr>
            <w:r>
              <w:rPr>
                <w:rFonts w:cs="Times New Roman" w:hint="eastAsia"/>
                <w:b/>
                <w:bCs/>
              </w:rPr>
              <w:t>s</w:t>
            </w:r>
            <w:r>
              <w:rPr>
                <w:rFonts w:cs="Times New Roman"/>
                <w:b/>
                <w:bCs/>
              </w:rPr>
              <w:t xml:space="preserve"> (t</w:t>
            </w:r>
            <w:r>
              <w:rPr>
                <w:rFonts w:cs="Times New Roman" w:hint="eastAsia"/>
                <w:b/>
                <w:bCs/>
              </w:rPr>
              <w:t>/</w:t>
            </w:r>
            <w:r>
              <w:rPr>
                <w:rFonts w:cs="Times New Roman"/>
                <w:b/>
                <w:bCs/>
              </w:rPr>
              <w:t>10 K</w:t>
            </w:r>
            <w:r>
              <w:rPr>
                <w:rFonts w:cs="Times New Roman" w:hint="eastAsia"/>
                <w:b/>
                <w:bCs/>
              </w:rPr>
              <w:t>ts</w:t>
            </w:r>
            <w:r>
              <w:rPr>
                <w:rFonts w:cs="Times New Roman"/>
                <w:b/>
                <w:bCs/>
              </w:rPr>
              <w:t>)</w:t>
            </w:r>
          </w:p>
        </w:tc>
      </w:tr>
      <w:tr w:rsidR="00291B56" w14:paraId="512EAB12"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39E5B3" w14:textId="77777777" w:rsidR="00291B56" w:rsidRDefault="00291B56" w:rsidP="00C6266A">
            <w:pPr>
              <w:ind w:firstLine="480"/>
              <w:jc w:val="center"/>
              <w:rPr>
                <w:rFonts w:cs="Times New Roman"/>
              </w:rPr>
            </w:pPr>
            <w:r>
              <w:rPr>
                <w:rFonts w:cs="Times New Roman" w:hint="eastAsia"/>
              </w:rPr>
              <w:t>B</w:t>
            </w:r>
            <w:r>
              <w:rPr>
                <w:rFonts w:cs="Times New Roman"/>
              </w:rPr>
              <w:t>eijing</w:t>
            </w:r>
          </w:p>
        </w:tc>
        <w:tc>
          <w:tcPr>
            <w:tcW w:w="4247" w:type="dxa"/>
          </w:tcPr>
          <w:p w14:paraId="7A2DFC22"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.31</w:t>
            </w:r>
          </w:p>
        </w:tc>
      </w:tr>
      <w:tr w:rsidR="00291B56" w14:paraId="212B77CC"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0665C229" w14:textId="77777777" w:rsidR="00291B56" w:rsidRDefault="00291B56" w:rsidP="00C6266A">
            <w:pPr>
              <w:ind w:firstLine="480"/>
              <w:jc w:val="center"/>
              <w:rPr>
                <w:rFonts w:cs="Times New Roman"/>
              </w:rPr>
            </w:pPr>
            <w:r>
              <w:rPr>
                <w:rFonts w:cs="Times New Roman" w:hint="eastAsia"/>
              </w:rPr>
              <w:t>T</w:t>
            </w:r>
            <w:r>
              <w:rPr>
                <w:rFonts w:cs="Times New Roman"/>
              </w:rPr>
              <w:t>ianjin</w:t>
            </w:r>
          </w:p>
        </w:tc>
        <w:tc>
          <w:tcPr>
            <w:tcW w:w="4247" w:type="dxa"/>
          </w:tcPr>
          <w:p w14:paraId="08D65299"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.95</w:t>
            </w:r>
          </w:p>
        </w:tc>
      </w:tr>
      <w:tr w:rsidR="00291B56" w14:paraId="09B44D5E"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9F9A23" w14:textId="77777777" w:rsidR="00291B56" w:rsidRDefault="00291B56" w:rsidP="00C6266A">
            <w:pPr>
              <w:ind w:firstLine="480"/>
              <w:jc w:val="center"/>
              <w:rPr>
                <w:rFonts w:cs="Times New Roman"/>
              </w:rPr>
            </w:pPr>
            <w:r>
              <w:rPr>
                <w:rFonts w:cs="Times New Roman" w:hint="eastAsia"/>
              </w:rPr>
              <w:t>H</w:t>
            </w:r>
            <w:r>
              <w:rPr>
                <w:rFonts w:cs="Times New Roman"/>
              </w:rPr>
              <w:t>ebei</w:t>
            </w:r>
          </w:p>
        </w:tc>
        <w:tc>
          <w:tcPr>
            <w:tcW w:w="4247" w:type="dxa"/>
          </w:tcPr>
          <w:p w14:paraId="54E90010"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8</w:t>
            </w:r>
            <w:r>
              <w:rPr>
                <w:rFonts w:cs="Times New Roman"/>
              </w:rPr>
              <w:t>.26</w:t>
            </w:r>
          </w:p>
        </w:tc>
      </w:tr>
      <w:tr w:rsidR="00291B56" w14:paraId="7E9F46F7"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6508C3AC" w14:textId="77777777" w:rsidR="00291B56" w:rsidRDefault="00291B56" w:rsidP="00C6266A">
            <w:pPr>
              <w:ind w:firstLine="480"/>
              <w:jc w:val="center"/>
              <w:rPr>
                <w:rFonts w:cs="Times New Roman"/>
              </w:rPr>
            </w:pPr>
            <w:r>
              <w:rPr>
                <w:rFonts w:cs="Times New Roman" w:hint="eastAsia"/>
              </w:rPr>
              <w:t>S</w:t>
            </w:r>
            <w:r>
              <w:rPr>
                <w:rFonts w:cs="Times New Roman"/>
              </w:rPr>
              <w:t>hanxi</w:t>
            </w:r>
          </w:p>
        </w:tc>
        <w:tc>
          <w:tcPr>
            <w:tcW w:w="4247" w:type="dxa"/>
          </w:tcPr>
          <w:p w14:paraId="1C4783FD"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.51</w:t>
            </w:r>
          </w:p>
        </w:tc>
      </w:tr>
      <w:tr w:rsidR="00291B56" w14:paraId="33C30B90"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726B90" w14:textId="77777777" w:rsidR="00291B56" w:rsidRDefault="00291B56" w:rsidP="00C6266A">
            <w:pPr>
              <w:ind w:firstLine="480"/>
              <w:jc w:val="center"/>
              <w:rPr>
                <w:rFonts w:cs="Times New Roman"/>
              </w:rPr>
            </w:pPr>
            <w:r>
              <w:rPr>
                <w:rFonts w:cs="Times New Roman" w:hint="eastAsia"/>
              </w:rPr>
              <w:t>I</w:t>
            </w:r>
            <w:r>
              <w:rPr>
                <w:rFonts w:cs="Times New Roman"/>
              </w:rPr>
              <w:t>nner Mongolia</w:t>
            </w:r>
          </w:p>
        </w:tc>
        <w:tc>
          <w:tcPr>
            <w:tcW w:w="4247" w:type="dxa"/>
          </w:tcPr>
          <w:p w14:paraId="23955AA4"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.98</w:t>
            </w:r>
          </w:p>
        </w:tc>
      </w:tr>
      <w:tr w:rsidR="00291B56" w14:paraId="48BA6AF5"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5C9F5FD0" w14:textId="77777777" w:rsidR="00291B56" w:rsidRDefault="00291B56" w:rsidP="00C6266A">
            <w:pPr>
              <w:ind w:firstLine="480"/>
              <w:jc w:val="center"/>
              <w:rPr>
                <w:rFonts w:cs="Times New Roman"/>
              </w:rPr>
            </w:pPr>
            <w:r>
              <w:rPr>
                <w:rFonts w:cs="Times New Roman" w:hint="eastAsia"/>
              </w:rPr>
              <w:t>L</w:t>
            </w:r>
            <w:r>
              <w:rPr>
                <w:rFonts w:cs="Times New Roman"/>
              </w:rPr>
              <w:t>iaoning</w:t>
            </w:r>
          </w:p>
        </w:tc>
        <w:tc>
          <w:tcPr>
            <w:tcW w:w="4247" w:type="dxa"/>
          </w:tcPr>
          <w:p w14:paraId="692B99DC"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291B56" w14:paraId="718420C3"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A61145" w14:textId="77777777" w:rsidR="00291B56" w:rsidRDefault="00291B56" w:rsidP="00C6266A">
            <w:pPr>
              <w:ind w:firstLine="480"/>
              <w:jc w:val="center"/>
              <w:rPr>
                <w:rFonts w:cs="Times New Roman"/>
              </w:rPr>
            </w:pPr>
            <w:r>
              <w:rPr>
                <w:rFonts w:cs="Times New Roman" w:hint="eastAsia"/>
              </w:rPr>
              <w:t>J</w:t>
            </w:r>
            <w:r>
              <w:rPr>
                <w:rFonts w:cs="Times New Roman"/>
              </w:rPr>
              <w:t>ilin</w:t>
            </w:r>
          </w:p>
        </w:tc>
        <w:tc>
          <w:tcPr>
            <w:tcW w:w="4247" w:type="dxa"/>
          </w:tcPr>
          <w:p w14:paraId="27F15CDC"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.13</w:t>
            </w:r>
          </w:p>
        </w:tc>
      </w:tr>
      <w:tr w:rsidR="00291B56" w14:paraId="6D6169E2"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74E9C58F" w14:textId="77777777" w:rsidR="00291B56" w:rsidRDefault="00291B56" w:rsidP="00C6266A">
            <w:pPr>
              <w:ind w:firstLine="480"/>
              <w:jc w:val="center"/>
              <w:rPr>
                <w:rFonts w:cs="Times New Roman"/>
              </w:rPr>
            </w:pPr>
            <w:r>
              <w:rPr>
                <w:rFonts w:cs="Times New Roman" w:hint="eastAsia"/>
              </w:rPr>
              <w:t>H</w:t>
            </w:r>
            <w:r>
              <w:rPr>
                <w:rFonts w:cs="Times New Roman"/>
              </w:rPr>
              <w:t>eilongjiang</w:t>
            </w:r>
          </w:p>
        </w:tc>
        <w:tc>
          <w:tcPr>
            <w:tcW w:w="4247" w:type="dxa"/>
          </w:tcPr>
          <w:p w14:paraId="474CEE5E"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5</w:t>
            </w:r>
            <w:r>
              <w:rPr>
                <w:rFonts w:cs="Times New Roman"/>
              </w:rPr>
              <w:t>.60</w:t>
            </w:r>
          </w:p>
        </w:tc>
      </w:tr>
      <w:tr w:rsidR="00291B56" w14:paraId="27CEEBD4"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27E5DB" w14:textId="77777777" w:rsidR="00291B56" w:rsidRDefault="00291B56" w:rsidP="00C6266A">
            <w:pPr>
              <w:ind w:firstLine="480"/>
              <w:jc w:val="center"/>
              <w:rPr>
                <w:rFonts w:cs="Times New Roman"/>
              </w:rPr>
            </w:pPr>
            <w:r>
              <w:rPr>
                <w:rFonts w:cs="Times New Roman" w:hint="eastAsia"/>
              </w:rPr>
              <w:t>S</w:t>
            </w:r>
            <w:r>
              <w:rPr>
                <w:rFonts w:cs="Times New Roman"/>
              </w:rPr>
              <w:t>hanghai</w:t>
            </w:r>
          </w:p>
        </w:tc>
        <w:tc>
          <w:tcPr>
            <w:tcW w:w="4247" w:type="dxa"/>
          </w:tcPr>
          <w:p w14:paraId="0EA9EBFC"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.56</w:t>
            </w:r>
          </w:p>
        </w:tc>
      </w:tr>
      <w:tr w:rsidR="00291B56" w14:paraId="231D44B9"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4839F038" w14:textId="77777777" w:rsidR="00291B56" w:rsidRDefault="00291B56" w:rsidP="00C6266A">
            <w:pPr>
              <w:ind w:firstLine="480"/>
              <w:jc w:val="center"/>
              <w:rPr>
                <w:rFonts w:cs="Times New Roman"/>
              </w:rPr>
            </w:pPr>
            <w:r>
              <w:rPr>
                <w:rFonts w:cs="Times New Roman" w:hint="eastAsia"/>
              </w:rPr>
              <w:t>J</w:t>
            </w:r>
            <w:r>
              <w:rPr>
                <w:rFonts w:cs="Times New Roman"/>
              </w:rPr>
              <w:t>iangsu</w:t>
            </w:r>
          </w:p>
        </w:tc>
        <w:tc>
          <w:tcPr>
            <w:tcW w:w="4247" w:type="dxa"/>
          </w:tcPr>
          <w:p w14:paraId="71C163C4"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.43</w:t>
            </w:r>
          </w:p>
        </w:tc>
      </w:tr>
      <w:tr w:rsidR="00291B56" w14:paraId="6CE5A5AB"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4E2440D" w14:textId="77777777" w:rsidR="00291B56" w:rsidRDefault="00291B56" w:rsidP="00C6266A">
            <w:pPr>
              <w:ind w:firstLine="480"/>
              <w:jc w:val="center"/>
              <w:rPr>
                <w:rFonts w:cs="Times New Roman"/>
              </w:rPr>
            </w:pPr>
            <w:r>
              <w:rPr>
                <w:rFonts w:cs="Times New Roman" w:hint="eastAsia"/>
              </w:rPr>
              <w:t>Z</w:t>
            </w:r>
            <w:r>
              <w:rPr>
                <w:rFonts w:cs="Times New Roman"/>
              </w:rPr>
              <w:t>hejiang</w:t>
            </w:r>
          </w:p>
        </w:tc>
        <w:tc>
          <w:tcPr>
            <w:tcW w:w="4247" w:type="dxa"/>
          </w:tcPr>
          <w:p w14:paraId="67596E34"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9</w:t>
            </w:r>
            <w:r>
              <w:rPr>
                <w:rFonts w:cs="Times New Roman"/>
              </w:rPr>
              <w:t>.95</w:t>
            </w:r>
          </w:p>
        </w:tc>
      </w:tr>
      <w:tr w:rsidR="00291B56" w14:paraId="053216DC"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411176B9" w14:textId="77777777" w:rsidR="00291B56" w:rsidRDefault="00291B56" w:rsidP="00C6266A">
            <w:pPr>
              <w:ind w:firstLine="480"/>
              <w:jc w:val="center"/>
              <w:rPr>
                <w:rFonts w:cs="Times New Roman"/>
              </w:rPr>
            </w:pPr>
            <w:r>
              <w:rPr>
                <w:rFonts w:cs="Times New Roman" w:hint="eastAsia"/>
              </w:rPr>
              <w:t>A</w:t>
            </w:r>
            <w:r>
              <w:rPr>
                <w:rFonts w:cs="Times New Roman"/>
              </w:rPr>
              <w:t>nhui</w:t>
            </w:r>
          </w:p>
        </w:tc>
        <w:tc>
          <w:tcPr>
            <w:tcW w:w="4247" w:type="dxa"/>
          </w:tcPr>
          <w:p w14:paraId="56047CBC"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4</w:t>
            </w:r>
            <w:r>
              <w:rPr>
                <w:rFonts w:cs="Times New Roman"/>
              </w:rPr>
              <w:t>.61</w:t>
            </w:r>
          </w:p>
        </w:tc>
      </w:tr>
      <w:tr w:rsidR="00291B56" w14:paraId="74F3AB0E"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A3B23D" w14:textId="77777777" w:rsidR="00291B56" w:rsidRDefault="00291B56" w:rsidP="00C6266A">
            <w:pPr>
              <w:ind w:firstLine="480"/>
              <w:jc w:val="center"/>
              <w:rPr>
                <w:rFonts w:cs="Times New Roman"/>
              </w:rPr>
            </w:pPr>
            <w:r>
              <w:rPr>
                <w:rFonts w:cs="Times New Roman" w:hint="eastAsia"/>
              </w:rPr>
              <w:t>F</w:t>
            </w:r>
            <w:r>
              <w:rPr>
                <w:rFonts w:cs="Times New Roman"/>
              </w:rPr>
              <w:t>ujian</w:t>
            </w:r>
          </w:p>
        </w:tc>
        <w:tc>
          <w:tcPr>
            <w:tcW w:w="4247" w:type="dxa"/>
          </w:tcPr>
          <w:p w14:paraId="3BF9B077"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.01</w:t>
            </w:r>
          </w:p>
        </w:tc>
      </w:tr>
      <w:tr w:rsidR="00291B56" w14:paraId="76C34722"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42F63285" w14:textId="77777777" w:rsidR="00291B56" w:rsidRDefault="00291B56" w:rsidP="00C6266A">
            <w:pPr>
              <w:ind w:firstLine="480"/>
              <w:jc w:val="center"/>
              <w:rPr>
                <w:rFonts w:cs="Times New Roman"/>
              </w:rPr>
            </w:pPr>
            <w:r>
              <w:rPr>
                <w:rFonts w:cs="Times New Roman" w:hint="eastAsia"/>
              </w:rPr>
              <w:t>J</w:t>
            </w:r>
            <w:r>
              <w:rPr>
                <w:rFonts w:cs="Times New Roman"/>
              </w:rPr>
              <w:t>iangxi</w:t>
            </w:r>
          </w:p>
        </w:tc>
        <w:tc>
          <w:tcPr>
            <w:tcW w:w="4247" w:type="dxa"/>
          </w:tcPr>
          <w:p w14:paraId="79FCEAA9"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.07</w:t>
            </w:r>
          </w:p>
        </w:tc>
      </w:tr>
      <w:tr w:rsidR="00291B56" w14:paraId="5BFFAC1B"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8CD95D" w14:textId="77777777" w:rsidR="00291B56" w:rsidRDefault="00291B56" w:rsidP="00C6266A">
            <w:pPr>
              <w:ind w:firstLine="480"/>
              <w:jc w:val="center"/>
              <w:rPr>
                <w:rFonts w:cs="Times New Roman"/>
              </w:rPr>
            </w:pPr>
            <w:r>
              <w:rPr>
                <w:rFonts w:cs="Times New Roman" w:hint="eastAsia"/>
              </w:rPr>
              <w:t>S</w:t>
            </w:r>
            <w:r>
              <w:rPr>
                <w:rFonts w:cs="Times New Roman"/>
              </w:rPr>
              <w:t>handong</w:t>
            </w:r>
          </w:p>
        </w:tc>
        <w:tc>
          <w:tcPr>
            <w:tcW w:w="4247" w:type="dxa"/>
          </w:tcPr>
          <w:p w14:paraId="027BA1ED"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.85</w:t>
            </w:r>
          </w:p>
        </w:tc>
      </w:tr>
      <w:tr w:rsidR="00291B56" w14:paraId="2F2AABEF"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7A7A6BB0" w14:textId="77777777" w:rsidR="00291B56" w:rsidRDefault="00291B56" w:rsidP="00C6266A">
            <w:pPr>
              <w:ind w:firstLine="480"/>
              <w:jc w:val="center"/>
              <w:rPr>
                <w:rFonts w:cs="Times New Roman"/>
              </w:rPr>
            </w:pPr>
            <w:r>
              <w:rPr>
                <w:rFonts w:cs="Times New Roman" w:hint="eastAsia"/>
              </w:rPr>
              <w:t>H</w:t>
            </w:r>
            <w:r>
              <w:rPr>
                <w:rFonts w:cs="Times New Roman"/>
              </w:rPr>
              <w:t>enan</w:t>
            </w:r>
          </w:p>
        </w:tc>
        <w:tc>
          <w:tcPr>
            <w:tcW w:w="4247" w:type="dxa"/>
          </w:tcPr>
          <w:p w14:paraId="458234A6"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.55</w:t>
            </w:r>
          </w:p>
        </w:tc>
      </w:tr>
      <w:tr w:rsidR="00291B56" w14:paraId="00E7DFA3"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12AB52" w14:textId="77777777" w:rsidR="00291B56" w:rsidRDefault="00291B56" w:rsidP="00C6266A">
            <w:pPr>
              <w:ind w:firstLine="480"/>
              <w:jc w:val="center"/>
              <w:rPr>
                <w:rFonts w:cs="Times New Roman"/>
              </w:rPr>
            </w:pPr>
            <w:r>
              <w:rPr>
                <w:rFonts w:cs="Times New Roman" w:hint="eastAsia"/>
              </w:rPr>
              <w:t>H</w:t>
            </w:r>
            <w:r>
              <w:rPr>
                <w:rFonts w:cs="Times New Roman"/>
              </w:rPr>
              <w:t>ubei</w:t>
            </w:r>
          </w:p>
        </w:tc>
        <w:tc>
          <w:tcPr>
            <w:tcW w:w="4247" w:type="dxa"/>
          </w:tcPr>
          <w:p w14:paraId="4E4324CE"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.65</w:t>
            </w:r>
          </w:p>
        </w:tc>
      </w:tr>
      <w:tr w:rsidR="00291B56" w14:paraId="039DB1BF"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5A7B19CC" w14:textId="77777777" w:rsidR="00291B56" w:rsidRDefault="00291B56" w:rsidP="00C6266A">
            <w:pPr>
              <w:ind w:firstLine="480"/>
              <w:jc w:val="center"/>
              <w:rPr>
                <w:rFonts w:cs="Times New Roman"/>
              </w:rPr>
            </w:pPr>
            <w:r>
              <w:rPr>
                <w:rFonts w:cs="Times New Roman" w:hint="eastAsia"/>
              </w:rPr>
              <w:t>H</w:t>
            </w:r>
            <w:r>
              <w:rPr>
                <w:rFonts w:cs="Times New Roman"/>
              </w:rPr>
              <w:t>unan</w:t>
            </w:r>
          </w:p>
        </w:tc>
        <w:tc>
          <w:tcPr>
            <w:tcW w:w="4247" w:type="dxa"/>
          </w:tcPr>
          <w:p w14:paraId="3F99A00C"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.29</w:t>
            </w:r>
          </w:p>
        </w:tc>
      </w:tr>
      <w:tr w:rsidR="00291B56" w14:paraId="66C16B3D"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B8A781" w14:textId="77777777" w:rsidR="00291B56" w:rsidRDefault="00291B56" w:rsidP="00C6266A">
            <w:pPr>
              <w:ind w:firstLine="480"/>
              <w:jc w:val="center"/>
              <w:rPr>
                <w:rFonts w:cs="Times New Roman"/>
              </w:rPr>
            </w:pPr>
            <w:r>
              <w:rPr>
                <w:rFonts w:cs="Times New Roman" w:hint="eastAsia"/>
              </w:rPr>
              <w:t>G</w:t>
            </w:r>
            <w:r>
              <w:rPr>
                <w:rFonts w:cs="Times New Roman"/>
              </w:rPr>
              <w:t>uangdong</w:t>
            </w:r>
          </w:p>
        </w:tc>
        <w:tc>
          <w:tcPr>
            <w:tcW w:w="4247" w:type="dxa"/>
          </w:tcPr>
          <w:p w14:paraId="6DFEE5C3"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p>
        </w:tc>
      </w:tr>
      <w:tr w:rsidR="00291B56" w14:paraId="00E952F4"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253BF7AD" w14:textId="77777777" w:rsidR="00291B56" w:rsidRDefault="00291B56" w:rsidP="00C6266A">
            <w:pPr>
              <w:ind w:firstLine="480"/>
              <w:jc w:val="center"/>
              <w:rPr>
                <w:rFonts w:cs="Times New Roman"/>
              </w:rPr>
            </w:pPr>
            <w:r>
              <w:rPr>
                <w:rFonts w:cs="Times New Roman" w:hint="eastAsia"/>
              </w:rPr>
              <w:t>G</w:t>
            </w:r>
            <w:r>
              <w:rPr>
                <w:rFonts w:cs="Times New Roman"/>
              </w:rPr>
              <w:t>uangxi</w:t>
            </w:r>
          </w:p>
        </w:tc>
        <w:tc>
          <w:tcPr>
            <w:tcW w:w="4247" w:type="dxa"/>
          </w:tcPr>
          <w:p w14:paraId="08996CA3"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.37</w:t>
            </w:r>
          </w:p>
        </w:tc>
      </w:tr>
      <w:tr w:rsidR="00291B56" w14:paraId="3048A433"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22014CA" w14:textId="77777777" w:rsidR="00291B56" w:rsidRDefault="00291B56" w:rsidP="00C6266A">
            <w:pPr>
              <w:ind w:firstLine="480"/>
              <w:jc w:val="center"/>
              <w:rPr>
                <w:rFonts w:cs="Times New Roman"/>
              </w:rPr>
            </w:pPr>
            <w:r>
              <w:rPr>
                <w:rFonts w:cs="Times New Roman" w:hint="eastAsia"/>
              </w:rPr>
              <w:t>H</w:t>
            </w:r>
            <w:r>
              <w:rPr>
                <w:rFonts w:cs="Times New Roman"/>
              </w:rPr>
              <w:t>ainan</w:t>
            </w:r>
          </w:p>
        </w:tc>
        <w:tc>
          <w:tcPr>
            <w:tcW w:w="4247" w:type="dxa"/>
          </w:tcPr>
          <w:p w14:paraId="73CA3B0F"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3</w:t>
            </w:r>
            <w:r>
              <w:rPr>
                <w:rFonts w:cs="Times New Roman"/>
              </w:rPr>
              <w:t>.48</w:t>
            </w:r>
          </w:p>
        </w:tc>
      </w:tr>
      <w:tr w:rsidR="00291B56" w14:paraId="02BD9D86"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6DD0106A" w14:textId="77777777" w:rsidR="00291B56" w:rsidRDefault="00291B56" w:rsidP="00C6266A">
            <w:pPr>
              <w:ind w:firstLine="480"/>
              <w:jc w:val="center"/>
              <w:rPr>
                <w:rFonts w:cs="Times New Roman"/>
              </w:rPr>
            </w:pPr>
            <w:r>
              <w:rPr>
                <w:rFonts w:cs="Times New Roman" w:hint="eastAsia"/>
              </w:rPr>
              <w:t>C</w:t>
            </w:r>
            <w:r>
              <w:rPr>
                <w:rFonts w:cs="Times New Roman"/>
              </w:rPr>
              <w:t>hongqing</w:t>
            </w:r>
          </w:p>
        </w:tc>
        <w:tc>
          <w:tcPr>
            <w:tcW w:w="4247" w:type="dxa"/>
          </w:tcPr>
          <w:p w14:paraId="6212B52E"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6</w:t>
            </w:r>
            <w:r>
              <w:rPr>
                <w:rFonts w:cs="Times New Roman"/>
              </w:rPr>
              <w:t>.04</w:t>
            </w:r>
          </w:p>
        </w:tc>
      </w:tr>
      <w:tr w:rsidR="00291B56" w14:paraId="53FB4976"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50E22A" w14:textId="77777777" w:rsidR="00291B56" w:rsidRDefault="00291B56" w:rsidP="00C6266A">
            <w:pPr>
              <w:ind w:firstLine="480"/>
              <w:jc w:val="center"/>
              <w:rPr>
                <w:rFonts w:cs="Times New Roman"/>
              </w:rPr>
            </w:pPr>
            <w:r>
              <w:rPr>
                <w:rFonts w:cs="Times New Roman" w:hint="eastAsia"/>
              </w:rPr>
              <w:t>S</w:t>
            </w:r>
            <w:r>
              <w:rPr>
                <w:rFonts w:cs="Times New Roman"/>
              </w:rPr>
              <w:t>ichuan</w:t>
            </w:r>
          </w:p>
        </w:tc>
        <w:tc>
          <w:tcPr>
            <w:tcW w:w="4247" w:type="dxa"/>
          </w:tcPr>
          <w:p w14:paraId="1D013FDA"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5</w:t>
            </w:r>
            <w:r>
              <w:rPr>
                <w:rFonts w:cs="Times New Roman"/>
              </w:rPr>
              <w:t>.31</w:t>
            </w:r>
          </w:p>
        </w:tc>
      </w:tr>
      <w:tr w:rsidR="00291B56" w14:paraId="4D28790C"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6A3E27B4" w14:textId="77777777" w:rsidR="00291B56" w:rsidRDefault="00291B56" w:rsidP="00C6266A">
            <w:pPr>
              <w:ind w:firstLine="480"/>
              <w:jc w:val="center"/>
              <w:rPr>
                <w:rFonts w:cs="Times New Roman"/>
              </w:rPr>
            </w:pPr>
            <w:r>
              <w:rPr>
                <w:rFonts w:cs="Times New Roman" w:hint="eastAsia"/>
              </w:rPr>
              <w:t>G</w:t>
            </w:r>
            <w:r>
              <w:rPr>
                <w:rFonts w:cs="Times New Roman"/>
              </w:rPr>
              <w:t>uizhou</w:t>
            </w:r>
          </w:p>
        </w:tc>
        <w:tc>
          <w:tcPr>
            <w:tcW w:w="4247" w:type="dxa"/>
          </w:tcPr>
          <w:p w14:paraId="6D861D8C"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3</w:t>
            </w:r>
            <w:r>
              <w:rPr>
                <w:rFonts w:cs="Times New Roman"/>
              </w:rPr>
              <w:t>.56</w:t>
            </w:r>
          </w:p>
        </w:tc>
      </w:tr>
      <w:tr w:rsidR="00291B56" w14:paraId="3382421B"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B89E7F" w14:textId="77777777" w:rsidR="00291B56" w:rsidRDefault="00291B56" w:rsidP="00C6266A">
            <w:pPr>
              <w:ind w:firstLine="480"/>
              <w:jc w:val="center"/>
              <w:rPr>
                <w:rFonts w:cs="Times New Roman"/>
              </w:rPr>
            </w:pPr>
            <w:r>
              <w:rPr>
                <w:rFonts w:cs="Times New Roman" w:hint="eastAsia"/>
              </w:rPr>
              <w:t>Y</w:t>
            </w:r>
            <w:r>
              <w:rPr>
                <w:rFonts w:cs="Times New Roman"/>
              </w:rPr>
              <w:t>unnan</w:t>
            </w:r>
          </w:p>
        </w:tc>
        <w:tc>
          <w:tcPr>
            <w:tcW w:w="4247" w:type="dxa"/>
          </w:tcPr>
          <w:p w14:paraId="59A53F82"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4</w:t>
            </w:r>
            <w:r>
              <w:rPr>
                <w:rFonts w:cs="Times New Roman"/>
              </w:rPr>
              <w:t>.77</w:t>
            </w:r>
          </w:p>
        </w:tc>
      </w:tr>
      <w:tr w:rsidR="00291B56" w14:paraId="4F7A971A"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272EE485" w14:textId="77777777" w:rsidR="00291B56" w:rsidRDefault="00291B56" w:rsidP="00C6266A">
            <w:pPr>
              <w:ind w:firstLine="480"/>
              <w:jc w:val="center"/>
              <w:rPr>
                <w:rFonts w:cs="Times New Roman"/>
              </w:rPr>
            </w:pPr>
            <w:r>
              <w:rPr>
                <w:rFonts w:cs="Times New Roman" w:hint="eastAsia"/>
              </w:rPr>
              <w:t>T</w:t>
            </w:r>
            <w:r>
              <w:rPr>
                <w:rFonts w:cs="Times New Roman"/>
              </w:rPr>
              <w:t>ibet</w:t>
            </w:r>
          </w:p>
        </w:tc>
        <w:tc>
          <w:tcPr>
            <w:tcW w:w="4247" w:type="dxa"/>
          </w:tcPr>
          <w:p w14:paraId="4D018C92"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2</w:t>
            </w:r>
            <w:r>
              <w:rPr>
                <w:rFonts w:cs="Times New Roman"/>
              </w:rPr>
              <w:t>.27</w:t>
            </w:r>
          </w:p>
        </w:tc>
      </w:tr>
      <w:tr w:rsidR="00291B56" w14:paraId="1AC9E69B"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D03A706" w14:textId="77777777" w:rsidR="00291B56" w:rsidRDefault="00291B56" w:rsidP="00C6266A">
            <w:pPr>
              <w:ind w:firstLine="480"/>
              <w:jc w:val="center"/>
              <w:rPr>
                <w:rFonts w:cs="Times New Roman"/>
              </w:rPr>
            </w:pPr>
            <w:r>
              <w:rPr>
                <w:rFonts w:cs="Times New Roman" w:hint="eastAsia"/>
              </w:rPr>
              <w:t>S</w:t>
            </w:r>
            <w:r>
              <w:rPr>
                <w:rFonts w:cs="Times New Roman"/>
              </w:rPr>
              <w:t>haanxi</w:t>
            </w:r>
          </w:p>
        </w:tc>
        <w:tc>
          <w:tcPr>
            <w:tcW w:w="4247" w:type="dxa"/>
          </w:tcPr>
          <w:p w14:paraId="002B5E36"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.83</w:t>
            </w:r>
          </w:p>
        </w:tc>
      </w:tr>
      <w:tr w:rsidR="00291B56" w14:paraId="2BADBBDA"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4EA0897F" w14:textId="77777777" w:rsidR="00291B56" w:rsidRDefault="00291B56" w:rsidP="00C6266A">
            <w:pPr>
              <w:ind w:firstLine="480"/>
              <w:jc w:val="center"/>
              <w:rPr>
                <w:rFonts w:cs="Times New Roman"/>
              </w:rPr>
            </w:pPr>
            <w:r>
              <w:rPr>
                <w:rFonts w:cs="Times New Roman" w:hint="eastAsia"/>
              </w:rPr>
              <w:t>G</w:t>
            </w:r>
            <w:r>
              <w:rPr>
                <w:rFonts w:cs="Times New Roman"/>
              </w:rPr>
              <w:t>ansu</w:t>
            </w:r>
          </w:p>
        </w:tc>
        <w:tc>
          <w:tcPr>
            <w:tcW w:w="4247" w:type="dxa"/>
          </w:tcPr>
          <w:p w14:paraId="7FC7B668"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9</w:t>
            </w:r>
            <w:r>
              <w:rPr>
                <w:rFonts w:cs="Times New Roman"/>
              </w:rPr>
              <w:t>.92</w:t>
            </w:r>
          </w:p>
        </w:tc>
      </w:tr>
      <w:tr w:rsidR="00291B56" w14:paraId="682F84CF" w14:textId="77777777" w:rsidTr="00C626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30C6EA4" w14:textId="77777777" w:rsidR="00291B56" w:rsidRDefault="00291B56" w:rsidP="00C6266A">
            <w:pPr>
              <w:ind w:firstLine="480"/>
              <w:jc w:val="center"/>
              <w:rPr>
                <w:rFonts w:cs="Times New Roman"/>
              </w:rPr>
            </w:pPr>
            <w:r>
              <w:rPr>
                <w:rFonts w:cs="Times New Roman" w:hint="eastAsia"/>
              </w:rPr>
              <w:t>Q</w:t>
            </w:r>
            <w:r>
              <w:rPr>
                <w:rFonts w:cs="Times New Roman"/>
              </w:rPr>
              <w:t>inghai</w:t>
            </w:r>
          </w:p>
        </w:tc>
        <w:tc>
          <w:tcPr>
            <w:tcW w:w="4247" w:type="dxa"/>
          </w:tcPr>
          <w:p w14:paraId="4EFD5841"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6</w:t>
            </w:r>
            <w:r>
              <w:rPr>
                <w:rFonts w:cs="Times New Roman"/>
              </w:rPr>
              <w:t>.22</w:t>
            </w:r>
          </w:p>
        </w:tc>
      </w:tr>
      <w:tr w:rsidR="00291B56" w14:paraId="5F752C13" w14:textId="77777777" w:rsidTr="00C6266A">
        <w:tc>
          <w:tcPr>
            <w:cnfStyle w:val="001000000000" w:firstRow="0" w:lastRow="0" w:firstColumn="1" w:lastColumn="0" w:oddVBand="0" w:evenVBand="0" w:oddHBand="0" w:evenHBand="0" w:firstRowFirstColumn="0" w:firstRowLastColumn="0" w:lastRowFirstColumn="0" w:lastRowLastColumn="0"/>
            <w:tcW w:w="4247" w:type="dxa"/>
          </w:tcPr>
          <w:p w14:paraId="0206F92E" w14:textId="77777777" w:rsidR="00291B56" w:rsidRDefault="00291B56" w:rsidP="00C6266A">
            <w:pPr>
              <w:ind w:firstLine="480"/>
              <w:jc w:val="center"/>
              <w:rPr>
                <w:rFonts w:cs="Times New Roman"/>
              </w:rPr>
            </w:pPr>
            <w:r>
              <w:rPr>
                <w:rFonts w:cs="Times New Roman" w:hint="eastAsia"/>
              </w:rPr>
              <w:t>N</w:t>
            </w:r>
            <w:r>
              <w:rPr>
                <w:rFonts w:cs="Times New Roman"/>
              </w:rPr>
              <w:t>ingxia</w:t>
            </w:r>
          </w:p>
        </w:tc>
        <w:tc>
          <w:tcPr>
            <w:tcW w:w="4247" w:type="dxa"/>
          </w:tcPr>
          <w:p w14:paraId="6092167A" w14:textId="77777777" w:rsidR="00291B56" w:rsidRDefault="00291B56" w:rsidP="00C6266A">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hint="eastAsia"/>
              </w:rPr>
              <w:t>7</w:t>
            </w:r>
            <w:r>
              <w:rPr>
                <w:rFonts w:cs="Times New Roman"/>
              </w:rPr>
              <w:t>.55</w:t>
            </w:r>
          </w:p>
        </w:tc>
      </w:tr>
      <w:tr w:rsidR="00291B56" w14:paraId="6D38B112" w14:textId="77777777" w:rsidTr="00C6266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tcPr>
          <w:p w14:paraId="2D28B902" w14:textId="77777777" w:rsidR="00291B56" w:rsidRDefault="00291B56" w:rsidP="00C6266A">
            <w:pPr>
              <w:ind w:firstLine="480"/>
              <w:jc w:val="center"/>
              <w:rPr>
                <w:rFonts w:cs="Times New Roman"/>
              </w:rPr>
            </w:pPr>
            <w:r>
              <w:rPr>
                <w:rFonts w:cs="Times New Roman" w:hint="eastAsia"/>
              </w:rPr>
              <w:t>X</w:t>
            </w:r>
            <w:r>
              <w:rPr>
                <w:rFonts w:cs="Times New Roman"/>
              </w:rPr>
              <w:t>injiang</w:t>
            </w:r>
          </w:p>
        </w:tc>
        <w:tc>
          <w:tcPr>
            <w:tcW w:w="4247" w:type="dxa"/>
            <w:tcBorders>
              <w:bottom w:val="single" w:sz="4" w:space="0" w:color="auto"/>
            </w:tcBorders>
          </w:tcPr>
          <w:p w14:paraId="0E4E4EFB" w14:textId="77777777" w:rsidR="00291B56" w:rsidRDefault="00291B56" w:rsidP="00C6266A">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hint="eastAsia"/>
              </w:rPr>
              <w:t>7</w:t>
            </w:r>
            <w:r>
              <w:rPr>
                <w:rFonts w:cs="Times New Roman"/>
              </w:rPr>
              <w:t>.91</w:t>
            </w:r>
          </w:p>
        </w:tc>
      </w:tr>
    </w:tbl>
    <w:p w14:paraId="4B271F97" w14:textId="65ADD06F" w:rsidR="00D63A2E" w:rsidRPr="00DE2DD1" w:rsidRDefault="00D63A2E" w:rsidP="004558F2">
      <w:pPr>
        <w:widowControl/>
        <w:ind w:firstLineChars="0" w:firstLine="420"/>
        <w:rPr>
          <w:rFonts w:cs="Times New Roman"/>
          <w:color w:val="333333"/>
          <w:shd w:val="clear" w:color="auto" w:fill="FFFFFF"/>
        </w:rPr>
      </w:pPr>
      <w:r w:rsidRPr="00DE2DD1">
        <w:rPr>
          <w:rFonts w:cs="Times New Roman"/>
          <w:color w:val="333333"/>
          <w:shd w:val="clear" w:color="auto" w:fill="FFFFFF"/>
        </w:rPr>
        <w:lastRenderedPageBreak/>
        <w:t xml:space="preserve">Historical socio-economic data were obtained from China </w:t>
      </w:r>
      <w:r w:rsidR="0023742C">
        <w:rPr>
          <w:rFonts w:cs="Times New Roman"/>
          <w:color w:val="333333"/>
          <w:shd w:val="clear" w:color="auto" w:fill="FFFFFF"/>
        </w:rPr>
        <w:t>City</w:t>
      </w:r>
      <w:r w:rsidRPr="00DE2DD1">
        <w:rPr>
          <w:rFonts w:cs="Times New Roman"/>
          <w:color w:val="333333"/>
          <w:shd w:val="clear" w:color="auto" w:fill="FFFFFF"/>
        </w:rPr>
        <w:t xml:space="preserve"> Statistical Yearbook</w:t>
      </w:r>
      <w:r w:rsidR="0023742C">
        <w:rPr>
          <w:rFonts w:cs="Times New Roman"/>
          <w:color w:val="333333"/>
          <w:shd w:val="clear" w:color="auto" w:fill="FFFFFF"/>
        </w:rPr>
        <w:t xml:space="preserve"> (</w:t>
      </w:r>
      <w:r w:rsidR="0023742C" w:rsidRPr="0023742C">
        <w:t>National Bureau of Statistics</w:t>
      </w:r>
      <w:r w:rsidR="0023742C" w:rsidRPr="00A77A88">
        <w:t>., 20</w:t>
      </w:r>
      <w:r w:rsidR="0023742C">
        <w:t>20</w:t>
      </w:r>
      <w:proofErr w:type="gramStart"/>
      <w:r w:rsidR="0023742C">
        <w:rPr>
          <w:rFonts w:cs="Times New Roman"/>
          <w:color w:val="333333"/>
          <w:shd w:val="clear" w:color="auto" w:fill="FFFFFF"/>
        </w:rPr>
        <w:t>)</w:t>
      </w:r>
      <w:r w:rsidRPr="00DE2DD1">
        <w:rPr>
          <w:rFonts w:cs="Times New Roman"/>
          <w:color w:val="333333"/>
          <w:shd w:val="clear" w:color="auto" w:fill="FFFFFF"/>
        </w:rPr>
        <w:t>,.</w:t>
      </w:r>
      <w:proofErr w:type="gramEnd"/>
      <w:r w:rsidRPr="00DE2DD1">
        <w:rPr>
          <w:rFonts w:cs="Times New Roman"/>
          <w:color w:val="333333"/>
          <w:shd w:val="clear" w:color="auto" w:fill="FFFFFF"/>
        </w:rPr>
        <w:t xml:space="preserve"> China's gross domestic product (GDP) and population projection in the framework of Shared Socioeconomic Pathways (SSPs) were provided by Prof. Jiang Tong at Nanjing University of Information Engineering. They projected China's GDP and population from 2020-2100 based on SSP1-SSP5 scenarios and Cobb-Douglas model</w:t>
      </w:r>
      <w:r w:rsidR="001F648A">
        <w:rPr>
          <w:rFonts w:cs="Times New Roman"/>
          <w:color w:val="333333"/>
          <w:shd w:val="clear" w:color="auto" w:fill="FFFFFF"/>
        </w:rPr>
        <w:t xml:space="preserve"> </w:t>
      </w:r>
      <w:r w:rsidR="001F648A" w:rsidRPr="00A77A88">
        <w:t>(</w:t>
      </w:r>
      <w:r w:rsidR="001F648A">
        <w:t>Jiang</w:t>
      </w:r>
      <w:r w:rsidR="001F648A" w:rsidRPr="00A77A88">
        <w:t xml:space="preserve"> et al., 201</w:t>
      </w:r>
      <w:r w:rsidR="001F648A">
        <w:t>7</w:t>
      </w:r>
      <w:r w:rsidR="001F648A" w:rsidRPr="00A77A88">
        <w:t xml:space="preserve">; </w:t>
      </w:r>
      <w:r w:rsidR="001F648A">
        <w:t>Jiang</w:t>
      </w:r>
      <w:r w:rsidR="001F648A" w:rsidRPr="00A77A88">
        <w:t xml:space="preserve"> et al., 201</w:t>
      </w:r>
      <w:r w:rsidR="001F648A">
        <w:t>8</w:t>
      </w:r>
      <w:r w:rsidR="001F648A" w:rsidRPr="00A77A88">
        <w:t>)</w:t>
      </w:r>
      <w:r w:rsidRPr="00DE2DD1">
        <w:rPr>
          <w:rFonts w:cs="Times New Roman"/>
          <w:color w:val="333333"/>
          <w:shd w:val="clear" w:color="auto" w:fill="FFFFFF"/>
        </w:rPr>
        <w:t>.</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3F0F8678" w14:textId="54E61A60" w:rsidR="00D63A2E" w:rsidRPr="00DE2DD1" w:rsidRDefault="008F089E" w:rsidP="00DE2DD1">
      <w:pPr>
        <w:widowControl/>
        <w:ind w:firstLineChars="0" w:firstLine="420"/>
        <w:rPr>
          <w:rFonts w:cs="Times New Roman"/>
          <w:color w:val="333333"/>
          <w:shd w:val="clear" w:color="auto" w:fill="FFFFFF"/>
        </w:rPr>
      </w:pPr>
      <w:r w:rsidRPr="008F089E">
        <w:rPr>
          <w:rFonts w:cs="Times New Roman"/>
          <w:color w:val="333333"/>
          <w:shd w:val="clear" w:color="auto" w:fill="FFFFFF"/>
        </w:rPr>
        <w:t xml:space="preserve">In this study, we followed three steps to explore the driving factors of sludge generation in China and predict its future trends. In addition, GHG emissions potential of sludge process and disposal in future were calculated. First, we used a bottom-up collection of statistical data to account for the generation of dry sludge from urban wastewater treatment plants in China, we also used prefecture-level municipalities as the basic unit. Second, we explored the spatial distribution characteristics of sludge generation in China, combined various factors such as economic development, technological progress, urbanization, urban infrastructure construction level, residents' lifestyle, and natural conditions in China, establish a comprehensive index system of sludge driving factors, and quantitatively identify the driving factors of sludge generation using the </w:t>
      </w:r>
      <w:proofErr w:type="spellStart"/>
      <w:r w:rsidRPr="008F089E">
        <w:rPr>
          <w:rFonts w:cs="Times New Roman"/>
          <w:color w:val="333333"/>
          <w:shd w:val="clear" w:color="auto" w:fill="FFFFFF"/>
        </w:rPr>
        <w:t>Geodetector</w:t>
      </w:r>
      <w:proofErr w:type="spellEnd"/>
      <w:r w:rsidRPr="008F089E">
        <w:rPr>
          <w:rFonts w:cs="Times New Roman"/>
          <w:color w:val="333333"/>
          <w:shd w:val="clear" w:color="auto" w:fill="FFFFFF"/>
        </w:rPr>
        <w:t xml:space="preserve"> model.</w:t>
      </w:r>
    </w:p>
    <w:p w14:paraId="604F272D" w14:textId="6B9A954C" w:rsidR="00D63A2E" w:rsidRPr="00DE2DD1" w:rsidRDefault="00D63A2E" w:rsidP="00DE2DD1">
      <w:pPr>
        <w:widowControl/>
        <w:ind w:firstLineChars="0" w:firstLine="420"/>
        <w:rPr>
          <w:rFonts w:cs="Times New Roman"/>
          <w:color w:val="333333"/>
          <w:shd w:val="clear" w:color="auto" w:fill="FFFFFF"/>
        </w:rPr>
      </w:pPr>
      <w:r w:rsidRPr="00DE2DD1">
        <w:rPr>
          <w:rFonts w:cs="Times New Roman"/>
          <w:color w:val="333333"/>
          <w:shd w:val="clear" w:color="auto" w:fill="FFFFFF"/>
        </w:rPr>
        <w:t>Finally,</w:t>
      </w:r>
      <w:r w:rsidR="0006381B" w:rsidRPr="0006381B">
        <w:rPr>
          <w:rFonts w:cs="Times New Roman"/>
          <w:color w:val="333333"/>
          <w:shd w:val="clear" w:color="auto" w:fill="FFFFFF"/>
        </w:rPr>
        <w:t xml:space="preserve"> we combined the global framework of IPCC Shared Socioeconomic Pathways SSP1-SSP5 with China's development characteristics, the quantitative relationship between sludge generation and each driving factor were obtained by using machine learning methods to construct a sludge generation regression model, discussing the height that sludge production will reach in each province of China under different development pathways and the challenges of its GHG potential for environmental adaptation and mitigation. In order to understand the sludge growth patterns in different regions, we use the K-means method to cluster the sludge growth rate with the annual sludge production and classify the future sludge growth patterns </w:t>
      </w:r>
      <w:r w:rsidR="0006381B" w:rsidRPr="0006381B">
        <w:rPr>
          <w:rFonts w:cs="Times New Roman"/>
          <w:color w:val="333333"/>
          <w:shd w:val="clear" w:color="auto" w:fill="FFFFFF"/>
        </w:rPr>
        <w:lastRenderedPageBreak/>
        <w:t>in China into four categories: high-value &amp; high-growth, high-value &amp; low-growth, low-value &amp; high-growth, and low-value &amp; low-growth</w:t>
      </w:r>
      <w:r w:rsidR="0006381B">
        <w:rPr>
          <w:rFonts w:cs="Times New Roman"/>
          <w:color w:val="333333"/>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3BDEAEC2" w14:textId="20C1BD19" w:rsidR="0004316F" w:rsidRPr="00DE2DD1" w:rsidRDefault="0070714B" w:rsidP="00DE2DD1">
      <w:pPr>
        <w:widowControl/>
        <w:ind w:firstLineChars="0" w:firstLine="420"/>
        <w:rPr>
          <w:rFonts w:cs="Times New Roman"/>
          <w:color w:val="333333"/>
          <w:shd w:val="clear" w:color="auto" w:fill="FFFFFF"/>
        </w:rPr>
      </w:pPr>
      <w:r>
        <w:tab/>
      </w:r>
      <w:r w:rsidR="008D12FA" w:rsidRPr="008D12FA">
        <w:rPr>
          <w:rFonts w:cs="Times New Roman"/>
          <w:color w:val="333333"/>
          <w:shd w:val="clear" w:color="auto" w:fill="FFFFFF"/>
        </w:rPr>
        <w:t xml:space="preserve">Sludge generation from municipal wastewater treatment plants is mainly influenced by the economic level, industrial structure, social development, treatment technology, and food consumption structure. In this study, we selected 9 indicators to explore sludge driving factors (Table </w:t>
      </w:r>
      <w:r w:rsidR="00251C64">
        <w:rPr>
          <w:rFonts w:cs="Times New Roman"/>
          <w:color w:val="333333"/>
          <w:shd w:val="clear" w:color="auto" w:fill="FFFFFF"/>
        </w:rPr>
        <w:t>2</w:t>
      </w:r>
      <w:r w:rsidR="008D12FA" w:rsidRPr="008D12FA">
        <w:rPr>
          <w:rFonts w:cs="Times New Roman"/>
          <w:color w:val="333333"/>
          <w:shd w:val="clear" w:color="auto" w:fill="FFFFFF"/>
        </w:rPr>
        <w:t xml:space="preserve">). The spatial variation of sludge generation in China is significant, and to explore the spatial heterogeneity of different sludge influencing factors and the degree of influence on sludge production, this paper introduces a </w:t>
      </w:r>
      <w:proofErr w:type="spellStart"/>
      <w:r w:rsidR="008D12FA" w:rsidRPr="008D12FA">
        <w:rPr>
          <w:rFonts w:cs="Times New Roman"/>
          <w:color w:val="333333"/>
          <w:shd w:val="clear" w:color="auto" w:fill="FFFFFF"/>
        </w:rPr>
        <w:t>Geodetector</w:t>
      </w:r>
      <w:proofErr w:type="spellEnd"/>
      <w:r w:rsidR="008D12FA" w:rsidRPr="008D12FA">
        <w:rPr>
          <w:rFonts w:cs="Times New Roman"/>
          <w:color w:val="333333"/>
          <w:shd w:val="clear" w:color="auto" w:fill="FFFFFF"/>
        </w:rPr>
        <w:t xml:space="preserve"> model to identify sludge driving factors. Factor detector is measured by q-statistics, the expression is shown as follows:</w:t>
      </w:r>
    </w:p>
    <w:p w14:paraId="44B630DD" w14:textId="17684184" w:rsidR="0004316F" w:rsidRPr="0004316F" w:rsidRDefault="0004316F" w:rsidP="0004316F">
      <w:pPr>
        <w:tabs>
          <w:tab w:val="center" w:pos="4200"/>
          <w:tab w:val="right" w:pos="8400"/>
        </w:tabs>
        <w:ind w:firstLine="480"/>
        <w:jc w:val="center"/>
        <w:rPr>
          <w:rFonts w:ascii="宋体" w:hAnsi="宋体" w:cs="宋体"/>
          <w:kern w:val="0"/>
        </w:rPr>
      </w:pPr>
      <w:r>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Pr>
          <w:rFonts w:ascii="宋体" w:hAnsi="宋体" w:cs="宋体" w:hint="eastAsia"/>
          <w:kern w:val="0"/>
        </w:rPr>
        <w:tab/>
        <w:t>（</w:t>
      </w:r>
      <w:r w:rsidR="00251C64">
        <w:rPr>
          <w:rFonts w:ascii="宋体" w:hAnsi="宋体" w:cs="宋体"/>
          <w:kern w:val="0"/>
        </w:rPr>
        <w:t>2</w:t>
      </w:r>
      <w:r>
        <w:rPr>
          <w:rFonts w:ascii="宋体" w:hAnsi="宋体" w:cs="宋体" w:hint="eastAsia"/>
          <w:kern w:val="0"/>
        </w:rPr>
        <w:t>）</w:t>
      </w:r>
    </w:p>
    <w:p w14:paraId="7CBD9D70" w14:textId="0AFA31F7" w:rsidR="0004316F" w:rsidRDefault="0004316F" w:rsidP="006E5E93">
      <w:pPr>
        <w:widowControl/>
        <w:ind w:firstLineChars="0" w:firstLine="0"/>
        <w:rPr>
          <w:rFonts w:cs="Times New Roman"/>
          <w:color w:val="333333"/>
          <w:shd w:val="clear" w:color="auto" w:fill="FFFFFF"/>
        </w:rPr>
      </w:pPr>
      <w:r w:rsidRPr="00DE2DD1">
        <w:rPr>
          <w:rFonts w:cs="Times New Roman"/>
          <w:color w:val="333333"/>
          <w:shd w:val="clear" w:color="auto" w:fill="FFFFFF"/>
        </w:rPr>
        <w:t xml:space="preserve">Where </w:t>
      </w:r>
      <m:oMath>
        <m:r>
          <w:rPr>
            <w:rFonts w:ascii="Cambria Math" w:hAnsi="Cambria Math" w:cs="Times New Roman"/>
            <w:color w:val="333333"/>
            <w:shd w:val="clear" w:color="auto" w:fill="FFFFFF"/>
          </w:rPr>
          <m:t>h</m:t>
        </m:r>
        <m:r>
          <m:rPr>
            <m:sty m:val="p"/>
          </m:rPr>
          <w:rPr>
            <w:rFonts w:ascii="Cambria Math" w:hAnsi="Cambria Math" w:cs="Times New Roman"/>
            <w:color w:val="333333"/>
            <w:shd w:val="clear" w:color="auto" w:fill="FFFFFF"/>
          </w:rPr>
          <m:t>=1,...,</m:t>
        </m:r>
        <m:r>
          <w:rPr>
            <w:rFonts w:ascii="Cambria Math" w:hAnsi="Cambria Math" w:cs="Times New Roman"/>
            <w:color w:val="333333"/>
            <w:shd w:val="clear" w:color="auto" w:fill="FFFFFF"/>
          </w:rPr>
          <m:t>L</m:t>
        </m:r>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is the strata of </w:t>
      </w:r>
      <w:proofErr w:type="spellStart"/>
      <w:r w:rsidRPr="00DE2DD1">
        <w:rPr>
          <w:rFonts w:cs="Times New Roman"/>
          <w:color w:val="333333"/>
          <w:shd w:val="clear" w:color="auto" w:fill="FFFFFF"/>
        </w:rPr>
        <w:t>of</w:t>
      </w:r>
      <w:proofErr w:type="spellEnd"/>
      <w:r w:rsidRPr="00DE2DD1">
        <w:rPr>
          <w:rFonts w:cs="Times New Roman"/>
          <w:color w:val="333333"/>
          <w:shd w:val="clear" w:color="auto" w:fill="FFFFFF"/>
        </w:rPr>
        <w:t xml:space="preserve"> </w:t>
      </w:r>
      <m:oMath>
        <m:r>
          <w:rPr>
            <w:rFonts w:ascii="Cambria Math" w:hAnsi="Cambria Math" w:cs="Times New Roman"/>
            <w:color w:val="333333"/>
            <w:shd w:val="clear" w:color="auto" w:fill="FFFFFF"/>
          </w:rPr>
          <m:t>Y</m:t>
        </m:r>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or </w:t>
      </w:r>
      <m:oMath>
        <m:r>
          <w:rPr>
            <w:rFonts w:ascii="Cambria Math" w:hAnsi="Cambria Math" w:cs="Times New Roman"/>
            <w:color w:val="333333"/>
            <w:shd w:val="clear" w:color="auto" w:fill="FFFFFF"/>
          </w:rPr>
          <m:t>X</m:t>
        </m:r>
      </m:oMath>
      <w:r w:rsidRPr="00DE2DD1">
        <w:rPr>
          <w:rFonts w:cs="Times New Roman" w:hint="eastAsia"/>
          <w:color w:val="333333"/>
          <w:shd w:val="clear" w:color="auto" w:fill="FFFFFF"/>
        </w:rPr>
        <w:t>;</w:t>
      </w:r>
      <w:r w:rsidRPr="00DE2DD1">
        <w:rPr>
          <w:rFonts w:cs="Times New Roman"/>
          <w:color w:val="333333"/>
          <w:shd w:val="clear" w:color="auto" w:fill="FFFFFF"/>
        </w:rPr>
        <w:t xml:space="preserve"> </w:t>
      </w:r>
      <m:oMath>
        <m:r>
          <w:rPr>
            <w:rFonts w:ascii="Cambria Math" w:hAnsi="Cambria Math" w:cs="Times New Roman"/>
            <w:color w:val="333333"/>
            <w:shd w:val="clear" w:color="auto" w:fill="FFFFFF"/>
          </w:rPr>
          <m:t>N</m:t>
        </m:r>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and </w:t>
      </w:r>
      <m:oMath>
        <m:sSub>
          <m:sSubPr>
            <m:ctrlPr>
              <w:rPr>
                <w:rFonts w:ascii="Cambria Math" w:hAnsi="Cambria Math" w:cs="Times New Roman"/>
                <w:color w:val="333333"/>
                <w:shd w:val="clear" w:color="auto" w:fill="FFFFFF"/>
              </w:rPr>
            </m:ctrlPr>
          </m:sSubPr>
          <m:e>
            <m:r>
              <w:rPr>
                <w:rFonts w:ascii="Cambria Math" w:hAnsi="Cambria Math" w:cs="Times New Roman"/>
                <w:color w:val="333333"/>
                <w:shd w:val="clear" w:color="auto" w:fill="FFFFFF"/>
              </w:rPr>
              <m:t>N</m:t>
            </m:r>
          </m:e>
          <m:sub>
            <m:r>
              <w:rPr>
                <w:rFonts w:ascii="Cambria Math" w:hAnsi="Cambria Math" w:cs="Times New Roman"/>
                <w:color w:val="333333"/>
                <w:shd w:val="clear" w:color="auto" w:fill="FFFFFF"/>
              </w:rPr>
              <m:t>h</m:t>
            </m:r>
          </m:sub>
        </m:sSub>
      </m:oMath>
      <w:r w:rsidRPr="00DE2DD1">
        <w:rPr>
          <w:rFonts w:cs="Times New Roman" w:hint="eastAsia"/>
          <w:color w:val="333333"/>
          <w:shd w:val="clear" w:color="auto" w:fill="FFFFFF"/>
        </w:rPr>
        <w:t xml:space="preserve"> </w:t>
      </w:r>
      <w:r w:rsidRPr="00DE2DD1">
        <w:rPr>
          <w:rFonts w:cs="Times New Roman"/>
          <w:color w:val="333333"/>
          <w:shd w:val="clear" w:color="auto" w:fill="FFFFFF"/>
        </w:rPr>
        <w:t>are the number of unit</w:t>
      </w:r>
      <w:r w:rsidR="001F7F55">
        <w:rPr>
          <w:rFonts w:cs="Times New Roman"/>
          <w:color w:val="333333"/>
          <w:shd w:val="clear" w:color="auto" w:fill="FFFFFF"/>
        </w:rPr>
        <w:t>s</w:t>
      </w:r>
      <w:r w:rsidRPr="00DE2DD1">
        <w:rPr>
          <w:rFonts w:cs="Times New Roman"/>
          <w:color w:val="333333"/>
          <w:shd w:val="clear" w:color="auto" w:fill="FFFFFF"/>
        </w:rPr>
        <w:t xml:space="preserve"> of whole strata and stratum </w:t>
      </w:r>
      <m:oMath>
        <m:r>
          <w:rPr>
            <w:rFonts w:ascii="Cambria Math" w:hAnsi="Cambria Math" w:cs="Times New Roman"/>
            <w:color w:val="333333"/>
            <w:shd w:val="clear" w:color="auto" w:fill="FFFFFF"/>
          </w:rPr>
          <m:t>h</m:t>
        </m:r>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respectively; </w:t>
      </w:r>
      <m:oMath>
        <m:sSup>
          <m:sSupPr>
            <m:ctrlPr>
              <w:rPr>
                <w:rFonts w:ascii="Cambria Math" w:hAnsi="Cambria Math" w:cs="Times New Roman"/>
                <w:color w:val="333333"/>
                <w:shd w:val="clear" w:color="auto" w:fill="FFFFFF"/>
              </w:rPr>
            </m:ctrlPr>
          </m:sSupPr>
          <m:e>
            <m:r>
              <w:rPr>
                <w:rFonts w:ascii="Cambria Math" w:hAnsi="Cambria Math" w:cs="Times New Roman"/>
                <w:color w:val="333333"/>
                <w:shd w:val="clear" w:color="auto" w:fill="FFFFFF"/>
              </w:rPr>
              <m:t>σ</m:t>
            </m:r>
          </m:e>
          <m:sup>
            <m:r>
              <m:rPr>
                <m:sty m:val="p"/>
              </m:rPr>
              <w:rPr>
                <w:rFonts w:ascii="Cambria Math" w:hAnsi="Cambria Math" w:cs="Times New Roman"/>
                <w:color w:val="333333"/>
                <w:shd w:val="clear" w:color="auto" w:fill="FFFFFF"/>
              </w:rPr>
              <m:t>2</m:t>
            </m:r>
          </m:sup>
        </m:sSup>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and </w:t>
      </w:r>
      <m:oMath>
        <m:sSubSup>
          <m:sSubSupPr>
            <m:ctrlPr>
              <w:rPr>
                <w:rFonts w:ascii="Cambria Math" w:hAnsi="Cambria Math" w:cs="Times New Roman"/>
                <w:color w:val="333333"/>
                <w:shd w:val="clear" w:color="auto" w:fill="FFFFFF"/>
              </w:rPr>
            </m:ctrlPr>
          </m:sSubSupPr>
          <m:e>
            <m:r>
              <w:rPr>
                <w:rFonts w:ascii="Cambria Math" w:hAnsi="Cambria Math" w:cs="Times New Roman"/>
                <w:color w:val="333333"/>
                <w:shd w:val="clear" w:color="auto" w:fill="FFFFFF"/>
              </w:rPr>
              <m:t>σ</m:t>
            </m:r>
          </m:e>
          <m:sub>
            <m:r>
              <w:rPr>
                <w:rFonts w:ascii="Cambria Math" w:hAnsi="Cambria Math" w:cs="Times New Roman"/>
                <w:color w:val="333333"/>
                <w:shd w:val="clear" w:color="auto" w:fill="FFFFFF"/>
              </w:rPr>
              <m:t>h</m:t>
            </m:r>
          </m:sub>
          <m:sup>
            <m:r>
              <m:rPr>
                <m:sty m:val="p"/>
              </m:rPr>
              <w:rPr>
                <w:rFonts w:ascii="Cambria Math" w:hAnsi="Cambria Math" w:cs="Times New Roman"/>
                <w:color w:val="333333"/>
                <w:shd w:val="clear" w:color="auto" w:fill="FFFFFF"/>
              </w:rPr>
              <m:t>2</m:t>
            </m:r>
          </m:sup>
        </m:sSubSup>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are the variance in whole strata and stratum </w:t>
      </w:r>
      <m:oMath>
        <m:r>
          <w:rPr>
            <w:rFonts w:ascii="Cambria Math" w:hAnsi="Cambria Math" w:cs="Times New Roman"/>
            <w:color w:val="333333"/>
            <w:shd w:val="clear" w:color="auto" w:fill="FFFFFF"/>
          </w:rPr>
          <m:t>h</m:t>
        </m:r>
      </m:oMath>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respectively. For </w:t>
      </w:r>
      <m:oMath>
        <m:r>
          <m:rPr>
            <m:sty m:val="p"/>
          </m:rPr>
          <w:rPr>
            <w:rFonts w:ascii="Cambria Math" w:hAnsi="Cambria Math" w:cs="Times New Roman"/>
            <w:color w:val="333333"/>
            <w:shd w:val="clear" w:color="auto" w:fill="FFFFFF"/>
          </w:rPr>
          <m:t>q∈[0,1]</m:t>
        </m:r>
      </m:oMath>
      <w:r w:rsidRPr="00DE2DD1">
        <w:rPr>
          <w:rFonts w:cs="Times New Roman"/>
          <w:color w:val="333333"/>
          <w:shd w:val="clear" w:color="auto" w:fill="FFFFFF"/>
        </w:rPr>
        <w:t>, a higher value of q indicates a stronger spatially stratified heterogeneity of</w:t>
      </w:r>
      <w:r w:rsidR="009D7F1E" w:rsidRPr="00DE2DD1">
        <w:rPr>
          <w:rFonts w:cs="Times New Roman"/>
          <w:color w:val="333333"/>
          <w:shd w:val="clear" w:color="auto" w:fill="FFFFFF"/>
        </w:rPr>
        <w:t xml:space="preserve"> Y. The significance of q value was determined by F-test.</w:t>
      </w:r>
    </w:p>
    <w:p w14:paraId="77FB6E96" w14:textId="44D5C41D" w:rsidR="007F40BE" w:rsidRPr="00062D4D" w:rsidRDefault="007F40BE" w:rsidP="007F40BE">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sidR="00D00065">
        <w:rPr>
          <w:rFonts w:ascii="Times New Roman" w:hAnsi="Times New Roman" w:cs="Times New Roman"/>
          <w:b/>
          <w:bCs/>
        </w:rPr>
        <w:t>le</w:t>
      </w:r>
      <w:r w:rsidRPr="00062D4D">
        <w:rPr>
          <w:rFonts w:ascii="Times New Roman" w:hAnsi="Times New Roman" w:cs="Times New Roman"/>
          <w:b/>
          <w:bCs/>
        </w:rPr>
        <w:t xml:space="preserve">. </w:t>
      </w:r>
      <w:r w:rsidR="00251C64">
        <w:rPr>
          <w:rFonts w:ascii="Times New Roman" w:hAnsi="Times New Roman" w:cs="Times New Roman"/>
          <w:b/>
          <w:bCs/>
        </w:rPr>
        <w:t>2</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D00065" w:rsidRPr="00D00065">
        <w:rPr>
          <w:rFonts w:ascii="Times New Roman" w:hAnsi="Times New Roman" w:cs="Times New Roman"/>
          <w:sz w:val="18"/>
          <w:szCs w:val="18"/>
        </w:rPr>
        <w:t>Indicator Description</w:t>
      </w:r>
    </w:p>
    <w:tbl>
      <w:tblPr>
        <w:tblStyle w:val="ad"/>
        <w:tblW w:w="935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3827"/>
      </w:tblGrid>
      <w:tr w:rsidR="00FD7795" w14:paraId="667C5762" w14:textId="77777777" w:rsidTr="00D00065">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2912ECC9"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ndictor</w:t>
            </w:r>
          </w:p>
        </w:tc>
        <w:tc>
          <w:tcPr>
            <w:tcW w:w="3827"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D00065">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products (GDP)</w:t>
            </w:r>
          </w:p>
        </w:tc>
        <w:tc>
          <w:tcPr>
            <w:tcW w:w="3827"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D00065">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3827"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D00065">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015410B4"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 xml:space="preserve">Proportion of primary </w:t>
            </w:r>
            <w:proofErr w:type="gramStart"/>
            <w:r w:rsidRPr="00D169CE">
              <w:rPr>
                <w:rFonts w:ascii="Times New Roman" w:hAnsi="Times New Roman"/>
                <w:sz w:val="21"/>
                <w:szCs w:val="21"/>
                <w:lang w:eastAsia="zh-CN"/>
              </w:rPr>
              <w:t>industry(</w:t>
            </w:r>
            <w:proofErr w:type="gramEnd"/>
            <w:r w:rsidRPr="00D169CE">
              <w:rPr>
                <w:rFonts w:ascii="Times New Roman" w:hAnsi="Times New Roman"/>
                <w:sz w:val="21"/>
                <w:szCs w:val="21"/>
                <w:lang w:eastAsia="zh-CN"/>
              </w:rPr>
              <w:t>PPI)</w:t>
            </w:r>
          </w:p>
        </w:tc>
        <w:tc>
          <w:tcPr>
            <w:tcW w:w="3827"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D00065">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3827"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D00065">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3827"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D00065">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3827"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D00065">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3827"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D00065">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29B273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p>
        </w:tc>
        <w:tc>
          <w:tcPr>
            <w:tcW w:w="3827"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D00065">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3827" w:type="dxa"/>
          </w:tcPr>
          <w:p w14:paraId="5487CD6B" w14:textId="6EF37CA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6CA425E2" w14:textId="2F9F9104" w:rsidR="009D7F1E" w:rsidRDefault="009D7F1E" w:rsidP="00DE2DD1">
      <w:pPr>
        <w:widowControl/>
        <w:ind w:firstLineChars="0" w:firstLine="420"/>
        <w:rPr>
          <w:rFonts w:cs="Times New Roman"/>
          <w:color w:val="333333"/>
          <w:shd w:val="clear" w:color="auto" w:fill="FFFFFF"/>
        </w:rPr>
      </w:pPr>
      <w:r>
        <w:tab/>
      </w:r>
      <w:r w:rsidRPr="00DE2DD1">
        <w:rPr>
          <w:rFonts w:cs="Times New Roman"/>
          <w:color w:val="333333"/>
          <w:shd w:val="clear" w:color="auto" w:fill="FFFFFF"/>
        </w:rPr>
        <w:t>S</w:t>
      </w:r>
      <w:r w:rsidRPr="00DE2DD1">
        <w:rPr>
          <w:rFonts w:cs="Times New Roman" w:hint="eastAsia"/>
          <w:color w:val="333333"/>
          <w:shd w:val="clear" w:color="auto" w:fill="FFFFFF"/>
        </w:rPr>
        <w:t>ludge</w:t>
      </w:r>
      <w:r w:rsidRPr="00DE2DD1">
        <w:rPr>
          <w:rFonts w:cs="Times New Roman"/>
          <w:color w:val="333333"/>
          <w:shd w:val="clear" w:color="auto" w:fill="FFFFFF"/>
        </w:rPr>
        <w:t xml:space="preserve"> projection is a multi</w:t>
      </w:r>
      <w:r w:rsidR="00663974">
        <w:rPr>
          <w:rFonts w:cs="Times New Roman" w:hint="eastAsia"/>
          <w:color w:val="333333"/>
          <w:shd w:val="clear" w:color="auto" w:fill="FFFFFF"/>
        </w:rPr>
        <w:t>variable</w:t>
      </w:r>
      <w:r w:rsidRPr="00DE2DD1">
        <w:rPr>
          <w:rFonts w:cs="Times New Roman"/>
          <w:color w:val="333333"/>
          <w:shd w:val="clear" w:color="auto" w:fill="FFFFFF"/>
        </w:rPr>
        <w:t xml:space="preserve"> regression problem </w:t>
      </w:r>
      <w:r w:rsidR="00B33E21" w:rsidRPr="00DE2DD1">
        <w:rPr>
          <w:rFonts w:cs="Times New Roman"/>
          <w:color w:val="333333"/>
          <w:shd w:val="clear" w:color="auto" w:fill="FFFFFF"/>
        </w:rPr>
        <w:t xml:space="preserve">with sludge driving factors as the independent variables. We used Shared socioeconomic pathways and </w:t>
      </w:r>
      <w:r w:rsidR="00B33E21" w:rsidRPr="00DE2DD1">
        <w:rPr>
          <w:rFonts w:cs="Times New Roman"/>
          <w:color w:val="333333"/>
          <w:shd w:val="clear" w:color="auto" w:fill="FFFFFF"/>
        </w:rPr>
        <w:lastRenderedPageBreak/>
        <w:t xml:space="preserve">Logistic growth to fit the trends of sludge driving factors. The relationship between sludge generation and its driving factor were obtained by using Random Forest </w:t>
      </w:r>
      <w:r w:rsidR="00B33E21" w:rsidRPr="00DE2DD1">
        <w:rPr>
          <w:rFonts w:cs="Times New Roman" w:hint="eastAsia"/>
          <w:color w:val="333333"/>
          <w:shd w:val="clear" w:color="auto" w:fill="FFFFFF"/>
        </w:rPr>
        <w:t>(</w:t>
      </w:r>
      <w:r w:rsidR="00B33E21" w:rsidRPr="00DE2DD1">
        <w:rPr>
          <w:rFonts w:cs="Times New Roman"/>
          <w:color w:val="333333"/>
          <w:shd w:val="clear" w:color="auto" w:fill="FFFFFF"/>
        </w:rPr>
        <w:t xml:space="preserve">RF). Random Forest Algorithm (RFA) is an Ensemble Learning algorithm based on Decision Tree, which has the advantages of high accuracy, robust to outliers and noise, and insensitive to overfit. Firstly, </w:t>
      </w:r>
      <w:proofErr w:type="gramStart"/>
      <w:r w:rsidR="00B33E21" w:rsidRPr="00DE2DD1">
        <w:rPr>
          <w:rFonts w:cs="Times New Roman"/>
          <w:color w:val="333333"/>
          <w:shd w:val="clear" w:color="auto" w:fill="FFFFFF"/>
        </w:rPr>
        <w:t>a number of</w:t>
      </w:r>
      <w:proofErr w:type="gramEnd"/>
      <w:r w:rsidR="00B33E21" w:rsidRPr="00DE2DD1">
        <w:rPr>
          <w:rFonts w:cs="Times New Roman"/>
          <w:color w:val="333333"/>
          <w:shd w:val="clear" w:color="auto" w:fill="FFFFFF"/>
        </w:rPr>
        <w:t xml:space="preserve"> sample datasets are randomly selected from the original dataset (the training dataset in this paper is the dataset of sludge generation and its driving factors in each province from 2006-2017, including the seven features). Second, other data also known as out of bag (OOB) were used as test set. We used </w:t>
      </w:r>
      <w:proofErr w:type="spellStart"/>
      <w:r w:rsidR="00B33E21" w:rsidRPr="00DE2DD1">
        <w:rPr>
          <w:rFonts w:cs="Times New Roman"/>
          <w:color w:val="333333"/>
          <w:shd w:val="clear" w:color="auto" w:fill="FFFFFF"/>
        </w:rPr>
        <w:t>sklearn</w:t>
      </w:r>
      <w:proofErr w:type="spellEnd"/>
      <w:r w:rsidR="00B33E21" w:rsidRPr="00DE2DD1">
        <w:rPr>
          <w:rFonts w:cs="Times New Roman"/>
          <w:color w:val="333333"/>
          <w:shd w:val="clear" w:color="auto" w:fill="FFFFFF"/>
        </w:rPr>
        <w:t xml:space="preserve"> to build the model and </w:t>
      </w:r>
      <w:r w:rsidR="00375085" w:rsidRPr="00DE2DD1">
        <w:rPr>
          <w:rFonts w:cs="Times New Roman"/>
          <w:color w:val="333333"/>
          <w:shd w:val="clear" w:color="auto" w:fill="FFFFFF"/>
        </w:rPr>
        <w:t xml:space="preserve">selected hyperparameters based on Grid Search. Bootstrapping </w:t>
      </w:r>
      <w:proofErr w:type="gramStart"/>
      <w:r w:rsidR="00375085" w:rsidRPr="00DE2DD1">
        <w:rPr>
          <w:rFonts w:cs="Times New Roman"/>
          <w:color w:val="333333"/>
          <w:shd w:val="clear" w:color="auto" w:fill="FFFFFF"/>
        </w:rPr>
        <w:t>were</w:t>
      </w:r>
      <w:proofErr w:type="gramEnd"/>
      <w:r w:rsidR="00375085" w:rsidRPr="00DE2DD1">
        <w:rPr>
          <w:rFonts w:cs="Times New Roman"/>
          <w:color w:val="333333"/>
          <w:shd w:val="clear" w:color="auto" w:fill="FFFFFF"/>
        </w:rPr>
        <w:t xml:space="preserve"> used to avoid overfit</w:t>
      </w:r>
      <w:r w:rsidR="001F7F55">
        <w:rPr>
          <w:rFonts w:cs="Times New Roman"/>
          <w:color w:val="333333"/>
          <w:shd w:val="clear" w:color="auto" w:fill="FFFFFF"/>
        </w:rPr>
        <w:t xml:space="preserve"> </w:t>
      </w:r>
      <w:r w:rsidR="001F7F55" w:rsidRPr="001F7F55">
        <w:rPr>
          <w:rFonts w:cs="Times New Roman"/>
          <w:color w:val="333333"/>
          <w:shd w:val="clear" w:color="auto" w:fill="FFFFFF"/>
        </w:rPr>
        <w:t>(</w:t>
      </w:r>
      <w:r w:rsidR="001F7F55" w:rsidRPr="001F7F55">
        <w:rPr>
          <w:rFonts w:cs="Times New Roman" w:hint="eastAsia"/>
          <w:color w:val="333333"/>
          <w:shd w:val="clear" w:color="auto" w:fill="FFFFFF"/>
        </w:rPr>
        <w:t>Sumanta</w:t>
      </w:r>
      <w:r w:rsidR="001F7F55" w:rsidRPr="001F7F55">
        <w:rPr>
          <w:rFonts w:cs="Times New Roman"/>
          <w:color w:val="333333"/>
          <w:shd w:val="clear" w:color="auto" w:fill="FFFFFF"/>
        </w:rPr>
        <w:t xml:space="preserve"> et al., 2018; Li et al., 2019)</w:t>
      </w:r>
      <w:r w:rsidR="00375085" w:rsidRPr="00DE2DD1">
        <w:rPr>
          <w:rFonts w:cs="Times New Roman"/>
          <w:color w:val="333333"/>
          <w:shd w:val="clear" w:color="auto" w:fill="FFFFFF"/>
        </w:rPr>
        <w:t xml:space="preserve">. The accuracy of our model could reach up to 80.2% (MAPE) on our test set. Finally, we calculated the corresponding carbon emission of sludge disposal by multiply sludge generation and its conversion coefficients under different disposal methods. </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31BDDFE4" w14:textId="57C720BA" w:rsidR="00375085" w:rsidRPr="00DE2DD1" w:rsidRDefault="001E4A40" w:rsidP="00DE2DD1">
      <w:pPr>
        <w:widowControl/>
        <w:ind w:firstLineChars="0" w:firstLine="420"/>
        <w:rPr>
          <w:rFonts w:cs="Times New Roman"/>
          <w:color w:val="333333"/>
          <w:shd w:val="clear" w:color="auto" w:fill="FFFFFF"/>
        </w:rPr>
      </w:pPr>
      <w:r w:rsidRPr="00DE2DD1">
        <w:rPr>
          <w:rFonts w:cs="Times New Roman"/>
          <w:color w:val="333333"/>
          <w:shd w:val="clear" w:color="auto" w:fill="FFFFFF"/>
        </w:rPr>
        <w:tab/>
        <w:t>Scenario analysis can help assess the environmental response to human activities and the effectiveness of different pollution management methods</w:t>
      </w:r>
      <w:r w:rsidR="001F7F55">
        <w:rPr>
          <w:rFonts w:cs="Times New Roman"/>
          <w:color w:val="333333"/>
          <w:shd w:val="clear" w:color="auto" w:fill="FFFFFF"/>
        </w:rPr>
        <w:t xml:space="preserve"> </w:t>
      </w:r>
      <w:r w:rsidR="001F7F55" w:rsidRPr="001F7F55">
        <w:rPr>
          <w:rFonts w:cs="Times New Roman"/>
          <w:color w:val="333333"/>
          <w:shd w:val="clear" w:color="auto" w:fill="FFFFFF"/>
        </w:rPr>
        <w:t>(</w:t>
      </w:r>
      <w:r w:rsidR="00DE5FE7">
        <w:rPr>
          <w:rFonts w:cs="Times New Roman"/>
          <w:color w:val="333333"/>
          <w:shd w:val="clear" w:color="auto" w:fill="FFFFFF"/>
        </w:rPr>
        <w:t xml:space="preserve">Zhang </w:t>
      </w:r>
      <w:r w:rsidR="001F7F55" w:rsidRPr="001F7F55">
        <w:rPr>
          <w:rFonts w:cs="Times New Roman"/>
          <w:color w:val="333333"/>
          <w:shd w:val="clear" w:color="auto" w:fill="FFFFFF"/>
        </w:rPr>
        <w:t>et al., 20</w:t>
      </w:r>
      <w:r w:rsidR="00DE5FE7">
        <w:rPr>
          <w:rFonts w:cs="Times New Roman"/>
          <w:color w:val="333333"/>
          <w:shd w:val="clear" w:color="auto" w:fill="FFFFFF"/>
        </w:rPr>
        <w:t>21</w:t>
      </w:r>
      <w:r w:rsidR="001F7F55" w:rsidRPr="001F7F55">
        <w:rPr>
          <w:rFonts w:cs="Times New Roman"/>
          <w:color w:val="333333"/>
          <w:shd w:val="clear" w:color="auto" w:fill="FFFFFF"/>
        </w:rPr>
        <w:t>)</w:t>
      </w:r>
      <w:r w:rsidRPr="00DE2DD1">
        <w:rPr>
          <w:rFonts w:cs="Times New Roman"/>
          <w:color w:val="333333"/>
          <w:shd w:val="clear" w:color="auto" w:fill="FFFFFF"/>
        </w:rPr>
        <w:t>. Shared Socioeconomic Pathways (SSPs) is one of the most widely used framework of scenario analysis proposed by IPCC. SSPs provide an overall framework for future socio-economic development, making it possible to compare the characteristics of sludge changes between different regions. The SSPs contains five types of social and economic development paths, SSP1(Sustainability)</w:t>
      </w:r>
      <w:r w:rsidRPr="00DE2DD1">
        <w:rPr>
          <w:rFonts w:cs="Times New Roman"/>
          <w:color w:val="333333"/>
          <w:shd w:val="clear" w:color="auto" w:fill="FFFFFF"/>
        </w:rPr>
        <w:t>，</w:t>
      </w:r>
      <w:r w:rsidRPr="00DE2DD1">
        <w:rPr>
          <w:rFonts w:cs="Times New Roman"/>
          <w:color w:val="333333"/>
          <w:shd w:val="clear" w:color="auto" w:fill="FFFFFF"/>
        </w:rPr>
        <w:t>SSP2</w:t>
      </w:r>
      <w:r w:rsidRPr="00DE2DD1">
        <w:rPr>
          <w:rFonts w:cs="Times New Roman"/>
          <w:color w:val="333333"/>
          <w:shd w:val="clear" w:color="auto" w:fill="FFFFFF"/>
        </w:rPr>
        <w:t>（</w:t>
      </w:r>
      <w:r w:rsidRPr="00DE2DD1">
        <w:rPr>
          <w:rFonts w:cs="Times New Roman"/>
          <w:color w:val="333333"/>
          <w:shd w:val="clear" w:color="auto" w:fill="FFFFFF"/>
        </w:rPr>
        <w:t>Middle of the road</w:t>
      </w:r>
      <w:r w:rsidRPr="00DE2DD1">
        <w:rPr>
          <w:rFonts w:cs="Times New Roman"/>
          <w:color w:val="333333"/>
          <w:shd w:val="clear" w:color="auto" w:fill="FFFFFF"/>
        </w:rPr>
        <w:t>），</w:t>
      </w:r>
      <w:r w:rsidRPr="00DE2DD1">
        <w:rPr>
          <w:rFonts w:cs="Times New Roman"/>
          <w:color w:val="333333"/>
          <w:shd w:val="clear" w:color="auto" w:fill="FFFFFF"/>
        </w:rPr>
        <w:t>SSP3</w:t>
      </w:r>
      <w:r w:rsidRPr="00DE2DD1">
        <w:rPr>
          <w:rFonts w:cs="Times New Roman"/>
          <w:color w:val="333333"/>
          <w:shd w:val="clear" w:color="auto" w:fill="FFFFFF"/>
        </w:rPr>
        <w:t>（</w:t>
      </w:r>
      <w:r w:rsidRPr="00DE2DD1">
        <w:rPr>
          <w:rFonts w:cs="Times New Roman"/>
          <w:color w:val="333333"/>
          <w:shd w:val="clear" w:color="auto" w:fill="FFFFFF"/>
        </w:rPr>
        <w:t>Regional Rivalry</w:t>
      </w:r>
      <w:r w:rsidRPr="00DE2DD1">
        <w:rPr>
          <w:rFonts w:cs="Times New Roman"/>
          <w:color w:val="333333"/>
          <w:shd w:val="clear" w:color="auto" w:fill="FFFFFF"/>
        </w:rPr>
        <w:t>），</w:t>
      </w:r>
      <w:r w:rsidRPr="00DE2DD1">
        <w:rPr>
          <w:rFonts w:cs="Times New Roman"/>
          <w:color w:val="333333"/>
          <w:shd w:val="clear" w:color="auto" w:fill="FFFFFF"/>
        </w:rPr>
        <w:t>SSP4(Inequality)</w:t>
      </w:r>
      <w:r w:rsidRPr="00DE2DD1">
        <w:rPr>
          <w:rFonts w:cs="Times New Roman"/>
          <w:color w:val="333333"/>
          <w:shd w:val="clear" w:color="auto" w:fill="FFFFFF"/>
        </w:rPr>
        <w:t>，</w:t>
      </w:r>
      <w:r w:rsidRPr="00DE2DD1">
        <w:rPr>
          <w:rFonts w:cs="Times New Roman"/>
          <w:color w:val="333333"/>
          <w:shd w:val="clear" w:color="auto" w:fill="FFFFFF"/>
        </w:rPr>
        <w:t>SSP5</w:t>
      </w:r>
      <w:r w:rsidRPr="00DE2DD1">
        <w:rPr>
          <w:rFonts w:cs="Times New Roman"/>
          <w:color w:val="333333"/>
          <w:shd w:val="clear" w:color="auto" w:fill="FFFFFF"/>
        </w:rPr>
        <w:t>（</w:t>
      </w:r>
      <w:r w:rsidRPr="00DE2DD1">
        <w:rPr>
          <w:rFonts w:cs="Times New Roman"/>
          <w:color w:val="333333"/>
          <w:shd w:val="clear" w:color="auto" w:fill="FFFFFF"/>
        </w:rPr>
        <w:t>Fossil-fueled development</w:t>
      </w:r>
      <w:r w:rsidRPr="00DE2DD1">
        <w:rPr>
          <w:rFonts w:cs="Times New Roman"/>
          <w:color w:val="333333"/>
          <w:shd w:val="clear" w:color="auto" w:fill="FFFFFF"/>
        </w:rPr>
        <w:t>）</w:t>
      </w:r>
      <w:r w:rsidR="001F7F55" w:rsidRPr="001F7F55">
        <w:rPr>
          <w:rFonts w:cs="Times New Roman"/>
          <w:color w:val="333333"/>
          <w:shd w:val="clear" w:color="auto" w:fill="FFFFFF"/>
        </w:rPr>
        <w:t>(</w:t>
      </w:r>
      <w:r w:rsidR="00DE5FE7" w:rsidRPr="00DE5FE7">
        <w:rPr>
          <w:rFonts w:cs="Times New Roman"/>
          <w:color w:val="333333"/>
          <w:shd w:val="clear" w:color="auto" w:fill="FFFFFF"/>
        </w:rPr>
        <w:t>O’Neill</w:t>
      </w:r>
      <w:r w:rsidR="001F7F55" w:rsidRPr="001F7F55">
        <w:rPr>
          <w:rFonts w:cs="Times New Roman"/>
          <w:color w:val="333333"/>
          <w:shd w:val="clear" w:color="auto" w:fill="FFFFFF"/>
        </w:rPr>
        <w:t xml:space="preserve"> et al., 20</w:t>
      </w:r>
      <w:r w:rsidR="00DE5FE7">
        <w:rPr>
          <w:rFonts w:cs="Times New Roman"/>
          <w:color w:val="333333"/>
          <w:shd w:val="clear" w:color="auto" w:fill="FFFFFF"/>
        </w:rPr>
        <w:t>15</w:t>
      </w:r>
      <w:r w:rsidR="001F7F55" w:rsidRPr="001F7F55">
        <w:rPr>
          <w:rFonts w:cs="Times New Roman"/>
          <w:color w:val="333333"/>
          <w:shd w:val="clear" w:color="auto" w:fill="FFFFFF"/>
        </w:rPr>
        <w:t>)</w:t>
      </w:r>
      <w:r w:rsidRPr="00DE2DD1">
        <w:rPr>
          <w:rFonts w:cs="Times New Roman"/>
          <w:color w:val="333333"/>
          <w:shd w:val="clear" w:color="auto" w:fill="FFFFFF"/>
        </w:rPr>
        <w:t xml:space="preserve">. </w:t>
      </w:r>
      <w:r w:rsidR="001E5113">
        <w:rPr>
          <w:rFonts w:cs="Times New Roman"/>
          <w:color w:val="333333"/>
          <w:shd w:val="clear" w:color="auto" w:fill="FFFFFF"/>
        </w:rPr>
        <w:t>SSPs</w:t>
      </w:r>
      <w:r w:rsidR="00EC5BD8">
        <w:rPr>
          <w:rFonts w:cs="Times New Roman"/>
          <w:color w:val="333333"/>
          <w:shd w:val="clear" w:color="auto" w:fill="FFFFFF"/>
        </w:rPr>
        <w:t xml:space="preserve"> </w:t>
      </w:r>
      <w:r w:rsidR="00EC5BD8">
        <w:rPr>
          <w:rFonts w:cs="Times New Roman" w:hint="eastAsia"/>
          <w:color w:val="333333"/>
          <w:shd w:val="clear" w:color="auto" w:fill="FFFFFF"/>
        </w:rPr>
        <w:t>adopts</w:t>
      </w:r>
      <w:r w:rsidR="00EC5BD8">
        <w:rPr>
          <w:rFonts w:cs="Times New Roman"/>
          <w:color w:val="333333"/>
          <w:shd w:val="clear" w:color="auto" w:fill="FFFFFF"/>
        </w:rPr>
        <w:t xml:space="preserve"> </w:t>
      </w:r>
      <w:r w:rsidRPr="00DE2DD1">
        <w:rPr>
          <w:rFonts w:cs="Times New Roman"/>
          <w:color w:val="333333"/>
          <w:shd w:val="clear" w:color="auto" w:fill="FFFFFF"/>
        </w:rPr>
        <w:t xml:space="preserve">multiple elements, including population, economy, technology, </w:t>
      </w:r>
      <w:proofErr w:type="gramStart"/>
      <w:r w:rsidRPr="00DE2DD1">
        <w:rPr>
          <w:rFonts w:cs="Times New Roman"/>
          <w:color w:val="333333"/>
          <w:shd w:val="clear" w:color="auto" w:fill="FFFFFF"/>
        </w:rPr>
        <w:t>environment</w:t>
      </w:r>
      <w:proofErr w:type="gramEnd"/>
      <w:r w:rsidRPr="00DE2DD1">
        <w:rPr>
          <w:rFonts w:cs="Times New Roman"/>
          <w:color w:val="333333"/>
          <w:shd w:val="clear" w:color="auto" w:fill="FFFFFF"/>
        </w:rPr>
        <w:t xml:space="preserve"> and resources</w:t>
      </w:r>
      <w:r w:rsidR="00EC5BD8">
        <w:rPr>
          <w:rFonts w:cs="Times New Roman"/>
          <w:color w:val="333333"/>
          <w:shd w:val="clear" w:color="auto" w:fill="FFFFFF"/>
        </w:rPr>
        <w:t xml:space="preserve"> </w:t>
      </w:r>
      <w:r w:rsidR="00EC5BD8">
        <w:rPr>
          <w:rFonts w:cs="Times New Roman" w:hint="eastAsia"/>
          <w:color w:val="333333"/>
          <w:shd w:val="clear" w:color="auto" w:fill="FFFFFF"/>
        </w:rPr>
        <w:t>to</w:t>
      </w:r>
      <w:r w:rsidRPr="00DE2DD1">
        <w:rPr>
          <w:rFonts w:cs="Times New Roman"/>
          <w:color w:val="333333"/>
          <w:shd w:val="clear" w:color="auto" w:fill="FFFFFF"/>
        </w:rPr>
        <w:t xml:space="preserve"> model the complexity of future sludge growth and the various socio-economic factors</w:t>
      </w:r>
      <w:r w:rsidR="001E5113">
        <w:rPr>
          <w:rFonts w:cs="Times New Roman"/>
          <w:color w:val="333333"/>
          <w:shd w:val="clear" w:color="auto" w:fill="FFFFFF"/>
        </w:rPr>
        <w:t>.</w:t>
      </w:r>
    </w:p>
    <w:p w14:paraId="479F58BE" w14:textId="18613D6A" w:rsidR="001E4A40" w:rsidRPr="00DE2DD1" w:rsidRDefault="001E4A40" w:rsidP="00DE2DD1">
      <w:pPr>
        <w:widowControl/>
        <w:ind w:firstLineChars="0" w:firstLine="420"/>
        <w:rPr>
          <w:rFonts w:cs="Times New Roman"/>
          <w:color w:val="333333"/>
          <w:shd w:val="clear" w:color="auto" w:fill="FFFFFF"/>
        </w:rPr>
      </w:pPr>
      <w:r>
        <w:lastRenderedPageBreak/>
        <w:tab/>
      </w:r>
      <w:r w:rsidRPr="00DE2DD1">
        <w:rPr>
          <w:rFonts w:cs="Times New Roman"/>
          <w:color w:val="333333"/>
          <w:shd w:val="clear" w:color="auto" w:fill="FFFFFF"/>
        </w:rPr>
        <w:t xml:space="preserve">In this paper, the growth trend of the sludge driver is predicted by setting different parameters of the </w:t>
      </w:r>
      <w:proofErr w:type="spellStart"/>
      <w:r w:rsidRPr="00DE2DD1">
        <w:rPr>
          <w:rFonts w:cs="Times New Roman"/>
          <w:color w:val="333333"/>
          <w:shd w:val="clear" w:color="auto" w:fill="FFFFFF"/>
        </w:rPr>
        <w:t>Logstic</w:t>
      </w:r>
      <w:proofErr w:type="spellEnd"/>
      <w:r w:rsidRPr="00DE2DD1">
        <w:rPr>
          <w:rFonts w:cs="Times New Roman"/>
          <w:color w:val="333333"/>
          <w:shd w:val="clear" w:color="auto" w:fill="FFFFFF"/>
        </w:rPr>
        <w:t xml:space="preserve"> model, and the parameters under the five paths are shown in (Tab. 1.).</w:t>
      </w:r>
      <w:r w:rsidR="00B13C52" w:rsidRPr="00DE2DD1">
        <w:rPr>
          <w:rFonts w:cs="Times New Roman"/>
          <w:color w:val="333333"/>
          <w:shd w:val="clear" w:color="auto" w:fill="FFFFFF"/>
        </w:rPr>
        <w:t xml:space="preserve"> T</w:t>
      </w:r>
      <w:r w:rsidR="00B13C52" w:rsidRPr="00DE2DD1">
        <w:rPr>
          <w:rFonts w:cs="Times New Roman" w:hint="eastAsia"/>
          <w:color w:val="333333"/>
          <w:shd w:val="clear" w:color="auto" w:fill="FFFFFF"/>
        </w:rPr>
        <w:t>he</w:t>
      </w:r>
      <w:r w:rsidR="00B13C52" w:rsidRPr="00DE2DD1">
        <w:rPr>
          <w:rFonts w:cs="Times New Roman"/>
          <w:color w:val="333333"/>
          <w:shd w:val="clear" w:color="auto" w:fill="FFFFFF"/>
        </w:rPr>
        <w:t xml:space="preserve"> </w:t>
      </w:r>
      <w:r w:rsidR="00B13C52" w:rsidRPr="00DE2DD1">
        <w:rPr>
          <w:rFonts w:cs="Times New Roman" w:hint="eastAsia"/>
          <w:color w:val="333333"/>
          <w:shd w:val="clear" w:color="auto" w:fill="FFFFFF"/>
        </w:rPr>
        <w:t>expression</w:t>
      </w:r>
      <w:r w:rsidR="00B13C52" w:rsidRPr="00DE2DD1">
        <w:rPr>
          <w:rFonts w:cs="Times New Roman"/>
          <w:color w:val="333333"/>
          <w:shd w:val="clear" w:color="auto" w:fill="FFFFFF"/>
        </w:rPr>
        <w:t xml:space="preserve"> </w:t>
      </w:r>
      <w:r w:rsidR="00B13C52" w:rsidRPr="00DE2DD1">
        <w:rPr>
          <w:rFonts w:cs="Times New Roman" w:hint="eastAsia"/>
          <w:color w:val="333333"/>
          <w:shd w:val="clear" w:color="auto" w:fill="FFFFFF"/>
        </w:rPr>
        <w:t>of</w:t>
      </w:r>
      <w:r w:rsidR="00B13C52" w:rsidRPr="00DE2DD1">
        <w:rPr>
          <w:rFonts w:cs="Times New Roman"/>
          <w:color w:val="333333"/>
          <w:shd w:val="clear" w:color="auto" w:fill="FFFFFF"/>
        </w:rPr>
        <w:t xml:space="preserve"> Logistic growth are as follows</w:t>
      </w:r>
    </w:p>
    <w:p w14:paraId="07B89864" w14:textId="29D85322" w:rsidR="00B13C52" w:rsidRDefault="00B13C52" w:rsidP="00B13C52">
      <w:pPr>
        <w:tabs>
          <w:tab w:val="center" w:pos="4200"/>
          <w:tab w:val="right" w:pos="8400"/>
        </w:tabs>
        <w:ind w:firstLine="480"/>
        <w:jc w:val="center"/>
        <w:rPr>
          <w:rFonts w:ascii="宋体" w:hAnsi="宋体" w:cs="宋体"/>
          <w:kern w:val="0"/>
        </w:rPr>
      </w:pPr>
      <w:r>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Pr>
          <w:rFonts w:ascii="宋体" w:hAnsi="宋体" w:cs="宋体" w:hint="eastAsia"/>
          <w:kern w:val="0"/>
        </w:rPr>
        <w:tab/>
        <w:t>（</w:t>
      </w:r>
      <w:r w:rsidR="00251C64">
        <w:rPr>
          <w:rFonts w:ascii="宋体" w:hAnsi="宋体" w:cs="宋体"/>
          <w:kern w:val="0"/>
        </w:rPr>
        <w:t>3</w:t>
      </w:r>
      <w:r>
        <w:rPr>
          <w:rFonts w:ascii="宋体" w:hAnsi="宋体" w:cs="宋体" w:hint="eastAsia"/>
          <w:kern w:val="0"/>
        </w:rPr>
        <w:t>）</w:t>
      </w:r>
    </w:p>
    <w:p w14:paraId="657DC487" w14:textId="15329AAB" w:rsidR="00B13C52" w:rsidRPr="00DE2DD1" w:rsidRDefault="00B13C52" w:rsidP="00DE2DD1">
      <w:pPr>
        <w:widowControl/>
        <w:ind w:firstLineChars="0" w:firstLine="0"/>
        <w:rPr>
          <w:rFonts w:cs="Times New Roman"/>
          <w:color w:val="333333"/>
          <w:shd w:val="clear" w:color="auto" w:fill="FFFFFF"/>
        </w:rPr>
      </w:pPr>
      <w:r w:rsidRPr="00DE2DD1">
        <w:rPr>
          <w:rFonts w:cs="Times New Roman"/>
          <w:color w:val="333333"/>
          <w:shd w:val="clear" w:color="auto" w:fill="FFFFFF"/>
        </w:rPr>
        <w:t xml:space="preserve">Where </w:t>
      </w:r>
      <w:r w:rsidRPr="001E5113">
        <w:rPr>
          <w:rFonts w:ascii="Cambria Math" w:hAnsi="Cambria Math" w:cs="宋体"/>
          <w:i/>
          <w:szCs w:val="24"/>
        </w:rPr>
        <w:t>K</w:t>
      </w:r>
      <w:r w:rsidRPr="00DE2DD1">
        <w:rPr>
          <w:rFonts w:cs="Times New Roman"/>
          <w:color w:val="333333"/>
          <w:shd w:val="clear" w:color="auto" w:fill="FFFFFF"/>
        </w:rPr>
        <w:t xml:space="preserve"> is the limit of growth, </w:t>
      </w:r>
      <w:r w:rsidRPr="001E5113">
        <w:rPr>
          <w:rFonts w:ascii="Cambria Math" w:hAnsi="Cambria Math" w:cs="宋体"/>
          <w:i/>
          <w:szCs w:val="24"/>
        </w:rPr>
        <w:t>P</w:t>
      </w:r>
      <w:r w:rsidRPr="001E5113">
        <w:rPr>
          <w:rFonts w:ascii="Cambria Math" w:hAnsi="Cambria Math" w:cs="宋体"/>
          <w:i/>
          <w:szCs w:val="24"/>
          <w:vertAlign w:val="subscript"/>
        </w:rPr>
        <w:t>0</w:t>
      </w:r>
      <w:r w:rsidRPr="001E5113">
        <w:rPr>
          <w:rFonts w:cs="Times New Roman"/>
          <w:color w:val="333333"/>
          <w:shd w:val="clear" w:color="auto" w:fill="FFFFFF"/>
          <w:vertAlign w:val="subscript"/>
        </w:rPr>
        <w:t xml:space="preserve"> </w:t>
      </w:r>
      <w:r w:rsidRPr="00DE2DD1">
        <w:rPr>
          <w:rFonts w:cs="Times New Roman"/>
          <w:color w:val="333333"/>
          <w:shd w:val="clear" w:color="auto" w:fill="FFFFFF"/>
        </w:rPr>
        <w:t xml:space="preserve">is the initial value (we used 2002 as the first year in this paper), </w:t>
      </w:r>
      <w:r w:rsidRPr="001E5113">
        <w:rPr>
          <w:rFonts w:ascii="Cambria Math" w:hAnsi="Cambria Math" w:cs="宋体"/>
          <w:i/>
          <w:szCs w:val="24"/>
        </w:rPr>
        <w:t>t</w:t>
      </w:r>
      <w:r w:rsidRPr="00DE2DD1">
        <w:rPr>
          <w:rFonts w:cs="Times New Roman"/>
          <w:color w:val="333333"/>
          <w:shd w:val="clear" w:color="auto" w:fill="FFFFFF"/>
        </w:rPr>
        <w:t xml:space="preserve"> is the year, </w:t>
      </w:r>
      <w:proofErr w:type="spellStart"/>
      <w:r w:rsidRPr="001E5113">
        <w:rPr>
          <w:rFonts w:ascii="Cambria Math" w:hAnsi="Cambria Math" w:cs="宋体"/>
          <w:i/>
          <w:szCs w:val="24"/>
        </w:rPr>
        <w:t>r</w:t>
      </w:r>
      <w:proofErr w:type="spellEnd"/>
      <w:r w:rsidRPr="00DE2DD1">
        <w:rPr>
          <w:rFonts w:cs="Times New Roman"/>
          <w:color w:val="333333"/>
          <w:shd w:val="clear" w:color="auto" w:fill="FFFFFF"/>
        </w:rPr>
        <w:t xml:space="preserve"> is the growth rate. The </w:t>
      </w:r>
      <w:r w:rsidRPr="001E5113">
        <w:rPr>
          <w:rFonts w:ascii="Cambria Math" w:hAnsi="Cambria Math" w:cs="宋体"/>
          <w:i/>
          <w:szCs w:val="24"/>
        </w:rPr>
        <w:t>K</w:t>
      </w:r>
      <w:r w:rsidRPr="00DE2DD1">
        <w:rPr>
          <w:rFonts w:cs="Times New Roman"/>
          <w:color w:val="333333"/>
          <w:shd w:val="clear" w:color="auto" w:fill="FFFFFF"/>
        </w:rPr>
        <w:t xml:space="preserve"> of BA,</w:t>
      </w:r>
      <w:r w:rsidR="001E5113">
        <w:rPr>
          <w:rFonts w:cs="Times New Roman"/>
          <w:color w:val="333333"/>
          <w:shd w:val="clear" w:color="auto" w:fill="FFFFFF"/>
        </w:rPr>
        <w:t xml:space="preserve"> </w:t>
      </w:r>
      <w:r w:rsidRPr="00DE2DD1">
        <w:rPr>
          <w:rFonts w:cs="Times New Roman"/>
          <w:color w:val="333333"/>
          <w:shd w:val="clear" w:color="auto" w:fill="FFFFFF"/>
        </w:rPr>
        <w:t>LDP,</w:t>
      </w:r>
      <w:r w:rsidR="001E5113">
        <w:rPr>
          <w:rFonts w:cs="Times New Roman"/>
          <w:color w:val="333333"/>
          <w:shd w:val="clear" w:color="auto" w:fill="FFFFFF"/>
        </w:rPr>
        <w:t xml:space="preserve"> </w:t>
      </w:r>
      <w:r w:rsidRPr="00DE2DD1">
        <w:rPr>
          <w:rFonts w:cs="Times New Roman"/>
          <w:color w:val="333333"/>
          <w:shd w:val="clear" w:color="auto" w:fill="FFFFFF"/>
        </w:rPr>
        <w:t>CCF,</w:t>
      </w:r>
      <w:r w:rsidR="001E5113">
        <w:rPr>
          <w:rFonts w:cs="Times New Roman"/>
          <w:color w:val="333333"/>
          <w:shd w:val="clear" w:color="auto" w:fill="FFFFFF"/>
        </w:rPr>
        <w:t xml:space="preserve"> </w:t>
      </w:r>
      <w:r w:rsidRPr="00DE2DD1">
        <w:rPr>
          <w:rFonts w:cs="Times New Roman"/>
          <w:color w:val="333333"/>
          <w:shd w:val="clear" w:color="auto" w:fill="FFFFFF"/>
        </w:rPr>
        <w:t>FCE,</w:t>
      </w:r>
      <w:r w:rsidR="001E5113">
        <w:rPr>
          <w:rFonts w:cs="Times New Roman"/>
          <w:color w:val="333333"/>
          <w:shd w:val="clear" w:color="auto" w:fill="FFFFFF"/>
        </w:rPr>
        <w:t xml:space="preserve"> </w:t>
      </w:r>
      <w:r w:rsidRPr="00DE2DD1">
        <w:rPr>
          <w:rFonts w:cs="Times New Roman"/>
          <w:color w:val="333333"/>
          <w:shd w:val="clear" w:color="auto" w:fill="FFFFFF"/>
        </w:rPr>
        <w:t>UR</w:t>
      </w:r>
      <w:r w:rsidRPr="00DE2DD1">
        <w:rPr>
          <w:rFonts w:cs="Times New Roman" w:hint="eastAsia"/>
          <w:color w:val="333333"/>
          <w:shd w:val="clear" w:color="auto" w:fill="FFFFFF"/>
        </w:rPr>
        <w:t xml:space="preserve"> </w:t>
      </w:r>
      <w:r w:rsidRPr="00DE2DD1">
        <w:rPr>
          <w:rFonts w:cs="Times New Roman"/>
          <w:color w:val="333333"/>
          <w:shd w:val="clear" w:color="auto" w:fill="FFFFFF"/>
        </w:rPr>
        <w:t xml:space="preserve">were all based on </w:t>
      </w:r>
      <w:r w:rsidRPr="00DE2DD1">
        <w:rPr>
          <w:rFonts w:cs="Times New Roman" w:hint="eastAsia"/>
          <w:color w:val="333333"/>
          <w:shd w:val="clear" w:color="auto" w:fill="FFFFFF"/>
        </w:rPr>
        <w:t>Logistic</w:t>
      </w:r>
      <w:r w:rsidRPr="00DE2DD1">
        <w:rPr>
          <w:rFonts w:cs="Times New Roman"/>
          <w:color w:val="333333"/>
          <w:shd w:val="clear" w:color="auto" w:fill="FFFFFF"/>
        </w:rPr>
        <w:t xml:space="preserve"> </w:t>
      </w:r>
      <w:r w:rsidRPr="00DE2DD1">
        <w:rPr>
          <w:rFonts w:cs="Times New Roman" w:hint="eastAsia"/>
          <w:color w:val="333333"/>
          <w:shd w:val="clear" w:color="auto" w:fill="FFFFFF"/>
        </w:rPr>
        <w:t>g</w:t>
      </w:r>
      <w:r w:rsidRPr="00DE2DD1">
        <w:rPr>
          <w:rFonts w:cs="Times New Roman"/>
          <w:color w:val="333333"/>
          <w:shd w:val="clear" w:color="auto" w:fill="FFFFFF"/>
        </w:rPr>
        <w:t xml:space="preserve">rowth and Ordinary Least Square (OLS) to predict. According to the development trend of each province, we set the corresponding growth rate </w:t>
      </w:r>
      <w:r w:rsidRPr="001E5113">
        <w:rPr>
          <w:rFonts w:ascii="Cambria Math" w:hAnsi="Cambria Math" w:cs="宋体"/>
          <w:i/>
          <w:szCs w:val="24"/>
        </w:rPr>
        <w:t xml:space="preserve">r </w:t>
      </w:r>
      <w:r w:rsidRPr="00DE2DD1">
        <w:rPr>
          <w:rFonts w:cs="Times New Roman"/>
          <w:color w:val="333333"/>
          <w:shd w:val="clear" w:color="auto" w:fill="FFFFFF"/>
        </w:rPr>
        <w:t>with the growth inflection points around 2030, 2040, and 2050 (corresponding to Low, Medium, and High in the parameter settings, respectively</w:t>
      </w:r>
      <w:r w:rsidR="001E5113">
        <w:rPr>
          <w:rFonts w:cs="Times New Roman"/>
          <w:color w:val="333333"/>
          <w:shd w:val="clear" w:color="auto" w:fill="FFFFFF"/>
        </w:rPr>
        <w:t xml:space="preserve">, Table </w:t>
      </w:r>
      <w:r w:rsidR="00251C64">
        <w:rPr>
          <w:rFonts w:cs="Times New Roman"/>
          <w:color w:val="333333"/>
          <w:shd w:val="clear" w:color="auto" w:fill="FFFFFF"/>
        </w:rPr>
        <w:t>3</w:t>
      </w:r>
      <w:r w:rsidRPr="00DE2DD1">
        <w:rPr>
          <w:rFonts w:cs="Times New Roman"/>
          <w:color w:val="333333"/>
          <w:shd w:val="clear" w:color="auto" w:fill="FFFFFF"/>
        </w:rPr>
        <w:t>)</w:t>
      </w:r>
    </w:p>
    <w:p w14:paraId="46ABC961" w14:textId="1124B55B" w:rsidR="00375085" w:rsidRPr="00062D4D" w:rsidRDefault="00375085" w:rsidP="00B13C52">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sidR="001E5113">
        <w:rPr>
          <w:rFonts w:ascii="Times New Roman" w:hAnsi="Times New Roman" w:cs="Times New Roman"/>
          <w:b/>
          <w:bCs/>
        </w:rPr>
        <w:t>le</w:t>
      </w:r>
      <w:r w:rsidRPr="00062D4D">
        <w:rPr>
          <w:rFonts w:ascii="Times New Roman" w:hAnsi="Times New Roman" w:cs="Times New Roman"/>
          <w:b/>
          <w:bCs/>
        </w:rPr>
        <w:t xml:space="preserve">. </w:t>
      </w:r>
      <w:r w:rsidR="00251C64">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6E2AD4D0" w14:textId="74512C14" w:rsidR="00B45FC6" w:rsidRDefault="00B45FC6">
      <w:pPr>
        <w:widowControl/>
        <w:spacing w:line="240" w:lineRule="auto"/>
        <w:ind w:firstLineChars="0" w:firstLine="0"/>
        <w:jc w:val="left"/>
        <w:rPr>
          <w:rFonts w:eastAsia="Times New Roman"/>
          <w:b/>
          <w:bCs/>
          <w:kern w:val="44"/>
          <w:sz w:val="32"/>
          <w:szCs w:val="44"/>
        </w:rPr>
      </w:pPr>
      <w:r>
        <w:br w:type="page"/>
      </w: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671D9D1E" w14:textId="7C9C4CCD" w:rsidR="00707DE8" w:rsidRPr="009F3008" w:rsidRDefault="00707DE8" w:rsidP="00B45FC6">
      <w:pPr>
        <w:ind w:firstLine="480"/>
        <w:rPr>
          <w:rFonts w:cs="Times New Roman"/>
          <w:color w:val="333333"/>
          <w:shd w:val="clear" w:color="auto" w:fill="FFFFFF"/>
        </w:rPr>
      </w:pPr>
      <w:r w:rsidRPr="009F3008">
        <w:rPr>
          <w:rFonts w:cs="Times New Roman" w:hint="eastAsia"/>
          <w:color w:val="333333"/>
          <w:shd w:val="clear" w:color="auto" w:fill="FFFFFF"/>
        </w:rPr>
        <w:t>T</w:t>
      </w:r>
      <w:r w:rsidRPr="009F3008">
        <w:rPr>
          <w:rFonts w:cs="Times New Roman"/>
          <w:color w:val="333333"/>
          <w:shd w:val="clear" w:color="auto" w:fill="FFFFFF"/>
        </w:rPr>
        <w:t>he results of factor detection showed that all nine indicators passed the significance test at the 95% confidence level. BA and GDP have q-values of 0.654 and 0.638, respectively, and are the two most influential factors. The q-values of LDP (0.573), CCF (0.515), FCE (0.512</w:t>
      </w:r>
      <w:proofErr w:type="gramStart"/>
      <w:r w:rsidRPr="009F3008">
        <w:rPr>
          <w:rFonts w:cs="Times New Roman"/>
          <w:color w:val="333333"/>
          <w:shd w:val="clear" w:color="auto" w:fill="FFFFFF"/>
        </w:rPr>
        <w:t>),POP</w:t>
      </w:r>
      <w:proofErr w:type="gramEnd"/>
      <w:r w:rsidRPr="009F3008">
        <w:rPr>
          <w:rFonts w:cs="Times New Roman"/>
          <w:color w:val="333333"/>
          <w:shd w:val="clear" w:color="auto" w:fill="FFFFFF"/>
        </w:rPr>
        <w:t xml:space="preserve"> (0.501) are all above 0.500 and have a strong driving effect on sludge generation. Urban expansion leads to an increase in wastewater collection area, and economic and population growth leads to higher residential water consumption and more wastewater production, which in turn leads to higher sludge generation, which is the primary cause of sludge increment.</w:t>
      </w:r>
    </w:p>
    <w:p w14:paraId="0BDF6CA9" w14:textId="087EB7FF" w:rsidR="00707DE8" w:rsidRPr="009F3008" w:rsidRDefault="00707DE8" w:rsidP="00B45FC6">
      <w:pPr>
        <w:ind w:firstLine="480"/>
        <w:rPr>
          <w:rFonts w:cs="Times New Roman"/>
          <w:color w:val="333333"/>
          <w:shd w:val="clear" w:color="auto" w:fill="FFFFFF"/>
        </w:rPr>
      </w:pPr>
      <w:r w:rsidRPr="009F3008">
        <w:rPr>
          <w:rFonts w:cs="Times New Roman"/>
          <w:color w:val="333333"/>
          <w:shd w:val="clear" w:color="auto" w:fill="FFFFFF"/>
        </w:rPr>
        <w:t xml:space="preserve">The q-values of both CCF and FCE were greater than 0.500, indicating a very close association between the </w:t>
      </w:r>
      <w:r w:rsidRPr="009F3008">
        <w:rPr>
          <w:rFonts w:cs="Times New Roman" w:hint="eastAsia"/>
          <w:color w:val="333333"/>
          <w:shd w:val="clear" w:color="auto" w:fill="FFFFFF"/>
        </w:rPr>
        <w:t>resident</w:t>
      </w:r>
      <w:r w:rsidRPr="009F3008">
        <w:rPr>
          <w:rFonts w:cs="Times New Roman"/>
          <w:color w:val="333333"/>
          <w:shd w:val="clear" w:color="auto" w:fill="FFFFFF"/>
        </w:rPr>
        <w:t>’</w:t>
      </w:r>
      <w:r w:rsidRPr="009F3008">
        <w:rPr>
          <w:rFonts w:cs="Times New Roman" w:hint="eastAsia"/>
          <w:color w:val="333333"/>
          <w:shd w:val="clear" w:color="auto" w:fill="FFFFFF"/>
        </w:rPr>
        <w:t>s</w:t>
      </w:r>
      <w:r w:rsidRPr="009F3008">
        <w:rPr>
          <w:rFonts w:cs="Times New Roman"/>
          <w:color w:val="333333"/>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w:t>
      </w:r>
      <w:r w:rsidR="009F3008" w:rsidRPr="009F3008">
        <w:rPr>
          <w:rFonts w:cs="Times New Roman"/>
          <w:color w:val="333333"/>
          <w:shd w:val="clear" w:color="auto" w:fill="FFFFFF"/>
        </w:rPr>
        <w:t xml:space="preserve"> </w:t>
      </w:r>
      <w:r w:rsidR="009F3008" w:rsidRPr="001F7F55">
        <w:rPr>
          <w:rFonts w:cs="Times New Roman"/>
          <w:color w:val="333333"/>
          <w:shd w:val="clear" w:color="auto" w:fill="FFFFFF"/>
        </w:rPr>
        <w:t>(</w:t>
      </w:r>
      <w:r w:rsidR="009F3008">
        <w:rPr>
          <w:rFonts w:cs="Times New Roman"/>
          <w:color w:val="333333"/>
          <w:shd w:val="clear" w:color="auto" w:fill="FFFFFF"/>
        </w:rPr>
        <w:t>Li</w:t>
      </w:r>
      <w:r w:rsidR="009F3008" w:rsidRPr="001F7F55">
        <w:rPr>
          <w:rFonts w:cs="Times New Roman"/>
          <w:color w:val="333333"/>
          <w:shd w:val="clear" w:color="auto" w:fill="FFFFFF"/>
        </w:rPr>
        <w:t xml:space="preserve"> et al., 201</w:t>
      </w:r>
      <w:r w:rsidR="009F3008">
        <w:rPr>
          <w:rFonts w:cs="Times New Roman"/>
          <w:color w:val="333333"/>
          <w:shd w:val="clear" w:color="auto" w:fill="FFFFFF"/>
        </w:rPr>
        <w:t>6</w:t>
      </w:r>
      <w:proofErr w:type="gramStart"/>
      <w:r w:rsidR="009F3008" w:rsidRPr="001F7F55">
        <w:rPr>
          <w:rFonts w:cs="Times New Roman"/>
          <w:color w:val="333333"/>
          <w:shd w:val="clear" w:color="auto" w:fill="FFFFFF"/>
        </w:rPr>
        <w:t>)</w:t>
      </w:r>
      <w:r w:rsidR="009F3008">
        <w:rPr>
          <w:rFonts w:cs="Times New Roman"/>
          <w:color w:val="333333"/>
          <w:shd w:val="clear" w:color="auto" w:fill="FFFFFF"/>
        </w:rPr>
        <w:t>.</w:t>
      </w:r>
      <w:r w:rsidRPr="009F3008">
        <w:rPr>
          <w:rFonts w:cs="Times New Roman"/>
          <w:color w:val="333333"/>
          <w:shd w:val="clear" w:color="auto" w:fill="FFFFFF"/>
        </w:rPr>
        <w:t>.</w:t>
      </w:r>
      <w:proofErr w:type="gramEnd"/>
      <w:r w:rsidRPr="009F3008">
        <w:rPr>
          <w:rFonts w:cs="Times New Roman"/>
          <w:color w:val="333333"/>
          <w:shd w:val="clear" w:color="auto" w:fill="FFFFFF"/>
        </w:rPr>
        <w:t xml:space="preserve"> The decrease in the proportion of carbonated grains can reduce the carbon content of the population's food consumption and thus reduce sludge generation.</w:t>
      </w:r>
      <w:r w:rsidR="00452126" w:rsidRPr="009F3008">
        <w:rPr>
          <w:rFonts w:cs="Times New Roman"/>
          <w:color w:val="333333"/>
          <w:shd w:val="clear" w:color="auto" w:fill="FFFFFF"/>
        </w:rPr>
        <w:t xml:space="preserve"> China's food culture is diverse, regional food consumption habits vary greatly, and food carbon consumption is higher in the western region</w:t>
      </w:r>
      <w:r w:rsidR="00452126" w:rsidRPr="009F3008">
        <w:rPr>
          <w:rFonts w:cs="Times New Roman" w:hint="eastAsia"/>
          <w:color w:val="333333"/>
          <w:shd w:val="clear" w:color="auto" w:fill="FFFFFF"/>
        </w:rPr>
        <w:t>.</w:t>
      </w:r>
      <w:r w:rsidR="00452126" w:rsidRPr="009F3008">
        <w:rPr>
          <w:rFonts w:cs="Times New Roman"/>
          <w:color w:val="333333"/>
          <w:shd w:val="clear" w:color="auto" w:fill="FFFFFF"/>
        </w:rPr>
        <w:t xml:space="preserve"> According to the dietary structure guidelines recommended by the Residents' Diet Report, the Tibetan region is higher than the 60-100g daily carbon intake standard recommended by China's Residents' Diet Report. A shift from a high-carbon to a low-carbon diet can slow the sludge growth.</w:t>
      </w:r>
    </w:p>
    <w:p w14:paraId="5DFA1219" w14:textId="25C5CE34" w:rsidR="00B45FC6" w:rsidRPr="009F3008" w:rsidRDefault="00452126" w:rsidP="009F3008">
      <w:pPr>
        <w:ind w:firstLine="480"/>
        <w:rPr>
          <w:rFonts w:cs="Times New Roman"/>
          <w:color w:val="333333"/>
          <w:shd w:val="clear" w:color="auto" w:fill="FFFFFF"/>
        </w:rPr>
      </w:pPr>
      <w:r w:rsidRPr="009F3008">
        <w:rPr>
          <w:rFonts w:cs="Times New Roman"/>
          <w:color w:val="333333"/>
          <w:shd w:val="clear" w:color="auto" w:fill="FFFFFF"/>
        </w:rPr>
        <w:t xml:space="preserve">UR (0.263) and PPI (0.162) has relatively lower q-value, which has different mechanism with other indicators on sludge generation. The result is consistent with C007. RCOD indicates the level of wastewater treatment technology. However, compared with other factors, the effect of RCOD is miniscule (0.065). Chian has a </w:t>
      </w:r>
      <w:r w:rsidRPr="009F3008">
        <w:rPr>
          <w:rFonts w:cs="Times New Roman"/>
          <w:color w:val="333333"/>
          <w:shd w:val="clear" w:color="auto" w:fill="FFFFFF"/>
        </w:rPr>
        <w:lastRenderedPageBreak/>
        <w:t xml:space="preserve">certain number of WWTP which were operated with relatively advanced treatment technology. In these WWTPs, RCOD </w:t>
      </w:r>
      <w:r w:rsidR="004C1D47" w:rsidRPr="009F3008">
        <w:rPr>
          <w:rFonts w:cs="Times New Roman"/>
          <w:color w:val="333333"/>
          <w:shd w:val="clear" w:color="auto" w:fill="FFFFFF"/>
        </w:rPr>
        <w:t xml:space="preserve">is </w:t>
      </w:r>
      <w:r w:rsidR="009F3008">
        <w:rPr>
          <w:rFonts w:cs="Times New Roman"/>
          <w:color w:val="333333"/>
          <w:shd w:val="clear" w:color="auto" w:fill="FFFFFF"/>
        </w:rPr>
        <w:t>relatively high</w:t>
      </w:r>
      <w:r w:rsidR="004C1D47" w:rsidRPr="009F3008">
        <w:rPr>
          <w:rFonts w:cs="Times New Roman"/>
          <w:color w:val="333333"/>
          <w:shd w:val="clear" w:color="auto" w:fill="FFFFFF"/>
        </w:rPr>
        <w:t>, the improvement of technology has limited effect on sludge generation in future. As a result, we selected 7 factors which q-value were greater than 0.2 as the features of sludge projection.</w:t>
      </w:r>
    </w:p>
    <w:p w14:paraId="0E14330F" w14:textId="49FE97BC" w:rsidR="004C1D47" w:rsidRDefault="00C8680A">
      <w:pPr>
        <w:widowControl/>
        <w:spacing w:line="240" w:lineRule="auto"/>
        <w:ind w:firstLineChars="0" w:firstLine="0"/>
        <w:jc w:val="left"/>
        <w:rPr>
          <w:rFonts w:cstheme="majorBidi"/>
          <w:bCs/>
          <w:i/>
          <w:kern w:val="0"/>
          <w:sz w:val="28"/>
          <w:szCs w:val="32"/>
        </w:rPr>
      </w:pPr>
      <w:r>
        <w:rPr>
          <w:noProof/>
        </w:rPr>
        <w:pict w14:anchorId="5FCA0E51">
          <v:group id="组合 9" o:spid="_x0000_s2067" alt="" style="position:absolute;margin-left:-12.4pt;margin-top:36pt;width:467pt;height:445.65pt;z-index:251663360" coordsize="59309,56597">
            <v:shape id="图片 18" o:spid="_x0000_s2068" type="#_x0000_t75" alt="" style="position:absolute;width:52863;height:52863;visibility:visible;mso-wrap-style:square">
              <v:imagedata r:id="rId10" o:title=""/>
              <o:lock v:ext="edit" aspectratio="f"/>
            </v:shape>
            <v:shape id="文本框 24" o:spid="_x0000_s2069" type="#_x0000_t202" alt="" style="position:absolute;left:571;top:53625;width:58738;height:2972;visibility:visible;mso-wrap-style:square;v-text-anchor:top" stroked="f">
              <v:textbox style="mso-fit-shape-to-text:t" inset="0,0,0,0">
                <w:txbxContent>
                  <w:p w14:paraId="3CB999DC" w14:textId="7A9E49C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251C64">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11A7CA1E" w14:textId="5F4453D2" w:rsidR="004C1D47" w:rsidRPr="00232033" w:rsidRDefault="001747E0" w:rsidP="00B45FC6">
      <w:pPr>
        <w:ind w:firstLine="480"/>
        <w:rPr>
          <w:rFonts w:cs="Times New Roman"/>
          <w:color w:val="333333"/>
          <w:shd w:val="clear" w:color="auto" w:fill="FFFFFF"/>
        </w:rPr>
      </w:pPr>
      <w:r>
        <w:rPr>
          <w:rFonts w:cs="Times New Roman"/>
          <w:noProof/>
          <w:color w:val="333333"/>
        </w:rPr>
        <mc:AlternateContent>
          <mc:Choice Requires="wpi">
            <w:drawing>
              <wp:anchor distT="0" distB="0" distL="114300" distR="114300" simplePos="0" relativeHeight="251676672" behindDoc="0" locked="0" layoutInCell="1" allowOverlap="1" wp14:anchorId="05E2319B" wp14:editId="55EE2C44">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6F8BE88C" id="墨迹 60" o:spid="_x0000_s1026" type="#_x0000_t75" style="position:absolute;left:0;text-align:left;margin-left:248.25pt;margin-top:426.8pt;width:2.1pt;height:2.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">
                <v:imagedata r:id="rId12" o:title=""/>
                <o:lock v:ext="edit" rotation="t" aspectratio="f"/>
              </v:shape>
            </w:pict>
          </mc:Fallback>
        </mc:AlternateContent>
      </w:r>
      <w:r>
        <w:rPr>
          <w:rFonts w:cs="Times New Roman"/>
          <w:noProof/>
          <w:color w:val="333333"/>
        </w:rPr>
        <mc:AlternateContent>
          <mc:Choice Requires="wpi">
            <w:drawing>
              <wp:anchor distT="0" distB="0" distL="114300" distR="114300" simplePos="0" relativeHeight="251673600" behindDoc="0" locked="0" layoutInCell="1" allowOverlap="1" wp14:anchorId="09963ADA" wp14:editId="3BED53E7">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D0EB460" id="墨迹 57" o:spid="_x0000_s1026" type="#_x0000_t75" style="position:absolute;left:0;text-align:left;margin-left:271.5pt;margin-top:400.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">
                <v:imagedata r:id="rId14" o:title=""/>
                <o:lock v:ext="edit" rotation="t" aspectratio="f"/>
              </v:shape>
            </w:pict>
          </mc:Fallback>
        </mc:AlternateContent>
      </w:r>
      <w:r w:rsidR="004C1D47" w:rsidRPr="00232033">
        <w:rPr>
          <w:rFonts w:cs="Times New Roman"/>
          <w:color w:val="333333"/>
          <w:shd w:val="clear" w:color="auto" w:fill="FFFFFF"/>
        </w:rPr>
        <w:t>Sludge generation under different SSP scenarios have similar growth trends</w:t>
      </w:r>
      <w:r w:rsidR="00232033" w:rsidRPr="00232033">
        <w:rPr>
          <w:rFonts w:cs="Times New Roman"/>
          <w:color w:val="333333"/>
          <w:shd w:val="clear" w:color="auto" w:fill="FFFFFF"/>
        </w:rPr>
        <w:t xml:space="preserve"> (Figure.</w:t>
      </w:r>
      <w:r>
        <w:rPr>
          <w:rFonts w:cs="Times New Roman"/>
          <w:color w:val="333333"/>
          <w:shd w:val="clear" w:color="auto" w:fill="FFFFFF"/>
        </w:rPr>
        <w:t>4</w:t>
      </w:r>
      <w:r w:rsidR="00232033" w:rsidRPr="00232033">
        <w:rPr>
          <w:rFonts w:cs="Times New Roman"/>
          <w:color w:val="333333"/>
          <w:shd w:val="clear" w:color="auto" w:fill="FFFFFF"/>
        </w:rPr>
        <w:t>.)</w:t>
      </w:r>
      <w:r w:rsidR="004C1D47" w:rsidRPr="00232033">
        <w:rPr>
          <w:rFonts w:cs="Times New Roman"/>
          <w:color w:val="333333"/>
          <w:shd w:val="clear" w:color="auto" w:fill="FFFFFF"/>
        </w:rPr>
        <w:t xml:space="preserve">. All SSPs has a </w:t>
      </w:r>
      <w:proofErr w:type="gramStart"/>
      <w:r w:rsidR="004C1D47" w:rsidRPr="00232033">
        <w:rPr>
          <w:rFonts w:cs="Times New Roman"/>
          <w:color w:val="333333"/>
          <w:shd w:val="clear" w:color="auto" w:fill="FFFFFF"/>
        </w:rPr>
        <w:t>growing trends</w:t>
      </w:r>
      <w:proofErr w:type="gramEnd"/>
      <w:r w:rsidR="004C1D47" w:rsidRPr="00232033">
        <w:rPr>
          <w:rFonts w:cs="Times New Roman"/>
          <w:color w:val="333333"/>
          <w:shd w:val="clear" w:color="auto" w:fill="FFFFFF"/>
        </w:rPr>
        <w:t xml:space="preserve"> while the growth rate were decreased. SSP5 has the greatest sludge generation in 2060, which can up to 25.25Mt, SSP3 and SSP4 generates 24.19Mt and 23.13Mt sludge respectively. SSP1 and SSP2 has similar generation in 2060, generating 20.56Mt</w:t>
      </w:r>
      <w:r w:rsidR="004C1D47" w:rsidRPr="00232033">
        <w:rPr>
          <w:rFonts w:cs="Times New Roman" w:hint="eastAsia"/>
          <w:color w:val="333333"/>
          <w:shd w:val="clear" w:color="auto" w:fill="FFFFFF"/>
        </w:rPr>
        <w:t xml:space="preserve"> </w:t>
      </w:r>
      <w:r w:rsidR="004C1D47" w:rsidRPr="00232033">
        <w:rPr>
          <w:rFonts w:cs="Times New Roman"/>
          <w:color w:val="333333"/>
          <w:shd w:val="clear" w:color="auto" w:fill="FFFFFF"/>
        </w:rPr>
        <w:t xml:space="preserve">and 21.56Mt respectively. China’s total sludge generation </w:t>
      </w:r>
      <w:r w:rsidR="003E178F" w:rsidRPr="00232033">
        <w:rPr>
          <w:rFonts w:cs="Times New Roman"/>
          <w:color w:val="333333"/>
          <w:shd w:val="clear" w:color="auto" w:fill="FFFFFF"/>
        </w:rPr>
        <w:t xml:space="preserve">in 2060 will reach up to 2 to </w:t>
      </w:r>
      <w:proofErr w:type="gramStart"/>
      <w:r w:rsidR="003E178F" w:rsidRPr="00232033">
        <w:rPr>
          <w:rFonts w:cs="Times New Roman"/>
          <w:color w:val="333333"/>
          <w:shd w:val="clear" w:color="auto" w:fill="FFFFFF"/>
        </w:rPr>
        <w:t>2.5 fold</w:t>
      </w:r>
      <w:proofErr w:type="gramEnd"/>
      <w:r w:rsidR="003E178F" w:rsidRPr="00232033">
        <w:rPr>
          <w:rFonts w:cs="Times New Roman"/>
          <w:color w:val="333333"/>
          <w:shd w:val="clear" w:color="auto" w:fill="FFFFFF"/>
        </w:rPr>
        <w:t xml:space="preserve"> compared with 2017 which has 10.49Mt sludge generation. Importantly, SSP1 has the lowest growth that only </w:t>
      </w:r>
      <w:proofErr w:type="gramStart"/>
      <w:r w:rsidR="003E178F" w:rsidRPr="00232033">
        <w:rPr>
          <w:rFonts w:cs="Times New Roman"/>
          <w:color w:val="333333"/>
          <w:shd w:val="clear" w:color="auto" w:fill="FFFFFF"/>
        </w:rPr>
        <w:t>1.95 fold</w:t>
      </w:r>
      <w:proofErr w:type="gramEnd"/>
      <w:r w:rsidR="003E178F" w:rsidRPr="00232033">
        <w:rPr>
          <w:rFonts w:cs="Times New Roman"/>
          <w:color w:val="333333"/>
          <w:shd w:val="clear" w:color="auto" w:fill="FFFFFF"/>
        </w:rPr>
        <w:t xml:space="preserve"> in 2060 to 2017 while SSP5 is has the highest growth that 2.41 fold. Under SSP1 scenario which have less sludge generation and lower sludge growth rate leads to a suitable development path for sludge mitigation.  </w:t>
      </w:r>
    </w:p>
    <w:p w14:paraId="41B5ED1B" w14:textId="7D765C10" w:rsidR="00B45FC6" w:rsidRDefault="00C8680A" w:rsidP="00232033">
      <w:pPr>
        <w:widowControl/>
        <w:ind w:firstLineChars="0" w:firstLine="0"/>
        <w:jc w:val="left"/>
        <w:rPr>
          <w:rFonts w:ascii="Helvetica" w:hAnsi="Helvetica" w:cs="Helvetica"/>
          <w:color w:val="333333"/>
          <w:shd w:val="clear" w:color="auto" w:fill="FFFFFF"/>
        </w:rPr>
      </w:pPr>
      <w:r>
        <w:rPr>
          <w:noProof/>
        </w:rPr>
        <w:pict w14:anchorId="77D33A74">
          <v:group id="组合 25" o:spid="_x0000_s2064" alt="" style="position:absolute;margin-left:-28.9pt;margin-top:3.3pt;width:456.3pt;height:303.1pt;z-index:251657216;mso-width-relative:margin;mso-height-relative:margin" coordsize="72961,48501">
            <v:shape id="图片 16" o:spid="_x0000_s2065" type="#_x0000_t75" alt="" style="position:absolute;width:72961;height:45504;visibility:visible;mso-wrap-style:square">
              <v:imagedata r:id="rId15" o:title=""/>
            </v:shape>
            <v:shape id="文本框 17" o:spid="_x0000_s2066" type="#_x0000_t202" alt="" style="position:absolute;left:2571;top:45529;width:66771;height:2972;visibility:visible;mso-wrap-style:square;v-text-anchor:top" stroked="f">
              <v:textbox style="mso-next-textbox:#文本框 17" inset="0,0,0,0">
                <w:txbxContent>
                  <w:p w14:paraId="23F8C7B4" w14:textId="2CD647DA"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232033">
                      <w:rPr>
                        <w:rFonts w:ascii="Times New Roman" w:hAnsi="Times New Roman" w:cs="Times New Roman"/>
                        <w:b/>
                        <w:bCs/>
                      </w:rPr>
                      <w:t>ure</w:t>
                    </w:r>
                    <w:r w:rsidRPr="00B13067">
                      <w:rPr>
                        <w:rFonts w:ascii="Times New Roman" w:hAnsi="Times New Roman" w:cs="Times New Roman"/>
                        <w:b/>
                        <w:bCs/>
                      </w:rPr>
                      <w:t>.</w:t>
                    </w:r>
                    <w:r w:rsidR="001747E0">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The trend of sludge generation under different scenarios.</w:t>
                    </w:r>
                  </w:p>
                </w:txbxContent>
              </v:textbox>
            </v:shape>
            <w10:wrap type="square"/>
          </v:group>
        </w:pict>
      </w:r>
    </w:p>
    <w:p w14:paraId="0856F8DA" w14:textId="7D60CA20" w:rsidR="009D57CD" w:rsidRPr="00232033" w:rsidRDefault="009D57CD" w:rsidP="00232033">
      <w:pPr>
        <w:ind w:firstLine="480"/>
        <w:rPr>
          <w:rFonts w:cs="Times New Roman"/>
          <w:color w:val="333333"/>
          <w:shd w:val="clear" w:color="auto" w:fill="FFFFFF"/>
        </w:rPr>
      </w:pPr>
      <w:r w:rsidRPr="00232033">
        <w:rPr>
          <w:rFonts w:cs="Times New Roman" w:hint="eastAsia"/>
          <w:color w:val="333333"/>
          <w:shd w:val="clear" w:color="auto" w:fill="FFFFFF"/>
        </w:rPr>
        <w:t>T</w:t>
      </w:r>
      <w:r w:rsidRPr="00232033">
        <w:rPr>
          <w:rFonts w:cs="Times New Roman"/>
          <w:color w:val="333333"/>
          <w:shd w:val="clear" w:color="auto" w:fill="FFFFFF"/>
        </w:rPr>
        <w:t>o distinguish different growth pattern in different regions, we used K</w:t>
      </w:r>
      <w:r w:rsidR="00B31B44">
        <w:rPr>
          <w:rFonts w:cs="Times New Roman"/>
          <w:color w:val="333333"/>
          <w:shd w:val="clear" w:color="auto" w:fill="FFFFFF"/>
        </w:rPr>
        <w:t>-</w:t>
      </w:r>
      <w:r w:rsidRPr="00232033">
        <w:rPr>
          <w:rFonts w:cs="Times New Roman"/>
          <w:color w:val="333333"/>
          <w:shd w:val="clear" w:color="auto" w:fill="FFFFFF"/>
        </w:rPr>
        <w:t xml:space="preserve">means to cluster China’s province based on its sludge generation in 2060 and </w:t>
      </w:r>
      <w:r w:rsidR="00177C92" w:rsidRPr="00232033">
        <w:rPr>
          <w:rFonts w:cs="Times New Roman"/>
          <w:color w:val="333333"/>
          <w:shd w:val="clear" w:color="auto" w:fill="FFFFFF"/>
        </w:rPr>
        <w:t>the ratio of sludge generation in 2060</w:t>
      </w:r>
      <w:r w:rsidRPr="00232033">
        <w:rPr>
          <w:rFonts w:cs="Times New Roman"/>
          <w:color w:val="333333"/>
          <w:shd w:val="clear" w:color="auto" w:fill="FFFFFF"/>
        </w:rPr>
        <w:t xml:space="preserve"> to 2017 under different scenarios.</w:t>
      </w:r>
      <w:r w:rsidR="00177C92" w:rsidRPr="00232033">
        <w:rPr>
          <w:rFonts w:cs="Times New Roman"/>
          <w:color w:val="333333"/>
          <w:shd w:val="clear" w:color="auto" w:fill="FFFFFF"/>
        </w:rPr>
        <w:t xml:space="preserve"> In the future, the sludge growth pattern can be distinguished as four patterns (Fig</w:t>
      </w:r>
      <w:r w:rsidR="00B31B44">
        <w:rPr>
          <w:rFonts w:cs="Times New Roman"/>
          <w:color w:val="333333"/>
          <w:shd w:val="clear" w:color="auto" w:fill="FFFFFF"/>
        </w:rPr>
        <w:t>ure</w:t>
      </w:r>
      <w:r w:rsidR="00177C92" w:rsidRPr="00232033">
        <w:rPr>
          <w:rFonts w:cs="Times New Roman"/>
          <w:color w:val="333333"/>
          <w:shd w:val="clear" w:color="auto" w:fill="FFFFFF"/>
        </w:rPr>
        <w:t>.</w:t>
      </w:r>
      <w:r w:rsidR="001747E0">
        <w:rPr>
          <w:rFonts w:cs="Times New Roman"/>
          <w:color w:val="333333"/>
          <w:shd w:val="clear" w:color="auto" w:fill="FFFFFF"/>
        </w:rPr>
        <w:t>5</w:t>
      </w:r>
      <w:r w:rsidR="00177C92" w:rsidRPr="00232033">
        <w:rPr>
          <w:rFonts w:cs="Times New Roman"/>
          <w:color w:val="333333"/>
          <w:shd w:val="clear" w:color="auto" w:fill="FFFFFF"/>
        </w:rPr>
        <w:t xml:space="preserve">), </w:t>
      </w:r>
      <w:proofErr w:type="gramStart"/>
      <w:r w:rsidR="00177C92" w:rsidRPr="00232033">
        <w:rPr>
          <w:rFonts w:cs="Times New Roman"/>
          <w:color w:val="333333"/>
          <w:shd w:val="clear" w:color="auto" w:fill="FFFFFF"/>
        </w:rPr>
        <w:t>i.e.</w:t>
      </w:r>
      <w:proofErr w:type="gramEnd"/>
      <w:r w:rsidR="00177C92" w:rsidRPr="00232033">
        <w:rPr>
          <w:rFonts w:cs="Times New Roman"/>
          <w:color w:val="333333"/>
          <w:shd w:val="clear" w:color="auto" w:fill="FFFFFF"/>
        </w:rPr>
        <w:t xml:space="preserve"> high generation and high </w:t>
      </w:r>
      <w:r w:rsidR="00177C92" w:rsidRPr="00232033">
        <w:rPr>
          <w:rFonts w:cs="Times New Roman"/>
          <w:color w:val="333333"/>
          <w:shd w:val="clear" w:color="auto" w:fill="FFFFFF"/>
        </w:rPr>
        <w:lastRenderedPageBreak/>
        <w:t xml:space="preserve">growth (HH), </w:t>
      </w:r>
      <w:r w:rsidR="0040607F" w:rsidRPr="00232033">
        <w:rPr>
          <w:rFonts w:cs="Times New Roman"/>
          <w:color w:val="333333"/>
          <w:shd w:val="clear" w:color="auto" w:fill="FFFFFF"/>
        </w:rPr>
        <w:t xml:space="preserve">high generation and low growth (HL), Low growth and high generation (LH), low generation and low growth (LL). </w:t>
      </w:r>
      <w:r w:rsidR="00B31B44">
        <w:rPr>
          <w:rFonts w:cs="Times New Roman"/>
          <w:color w:val="333333"/>
          <w:shd w:val="clear" w:color="auto" w:fill="FFFFFF"/>
        </w:rPr>
        <w:t xml:space="preserve">Four representative provinces are shown </w:t>
      </w:r>
      <w:proofErr w:type="spellStart"/>
      <w:r w:rsidR="00B31B44">
        <w:rPr>
          <w:rFonts w:cs="Times New Roman"/>
          <w:color w:val="333333"/>
          <w:shd w:val="clear" w:color="auto" w:fill="FFFFFF"/>
        </w:rPr>
        <w:t>yi</w:t>
      </w:r>
      <w:proofErr w:type="spellEnd"/>
      <w:r w:rsidR="00B31B44">
        <w:rPr>
          <w:rFonts w:cs="Times New Roman"/>
          <w:color w:val="333333"/>
          <w:shd w:val="clear" w:color="auto" w:fill="FFFFFF"/>
        </w:rPr>
        <w:t xml:space="preserve"> the (Figure.</w:t>
      </w:r>
      <w:r w:rsidR="001747E0">
        <w:rPr>
          <w:rFonts w:cs="Times New Roman"/>
          <w:color w:val="333333"/>
          <w:shd w:val="clear" w:color="auto" w:fill="FFFFFF"/>
        </w:rPr>
        <w:t>6</w:t>
      </w:r>
      <w:r w:rsidR="00B31B44">
        <w:rPr>
          <w:rFonts w:cs="Times New Roman"/>
          <w:color w:val="333333"/>
          <w:shd w:val="clear" w:color="auto" w:fill="FFFFFF"/>
        </w:rPr>
        <w:t xml:space="preserve">.). </w:t>
      </w:r>
      <w:r w:rsidR="0040607F" w:rsidRPr="00232033">
        <w:rPr>
          <w:rFonts w:cs="Times New Roman"/>
          <w:color w:val="333333"/>
          <w:shd w:val="clear" w:color="auto" w:fill="FFFFFF"/>
        </w:rPr>
        <w:t xml:space="preserve">HL includes 11 provinces such as Guangdong, Jiangsu, Zhejiang and so on. These provinces are mainly distributed in eastern China. In 2017 these provinces contribute 78% of sludge generation in China while 48% in 2060. The </w:t>
      </w:r>
      <w:r w:rsidR="001747E0">
        <w:rPr>
          <w:rFonts w:cs="Times New Roman"/>
          <w:noProof/>
          <w:color w:val="333333"/>
        </w:rPr>
        <mc:AlternateContent>
          <mc:Choice Requires="wpi">
            <w:drawing>
              <wp:anchor distT="0" distB="0" distL="114300" distR="114300" simplePos="0" relativeHeight="251679744" behindDoc="0" locked="0" layoutInCell="1" allowOverlap="1" wp14:anchorId="053715EE" wp14:editId="57E4A611">
                <wp:simplePos x="0" y="0"/>
                <wp:positionH relativeFrom="column">
                  <wp:posOffset>2980845</wp:posOffset>
                </wp:positionH>
                <wp:positionV relativeFrom="paragraph">
                  <wp:posOffset>1619265</wp:posOffset>
                </wp:positionV>
                <wp:extent cx="360" cy="360"/>
                <wp:effectExtent l="38100" t="38100" r="38100" b="38100"/>
                <wp:wrapNone/>
                <wp:docPr id="63" name="墨迹 63"/>
                <wp:cNvGraphicFramePr>
                  <a:graphicFrameLocks xmlns:a="http://schemas.openxmlformats.org/drawingml/2006/main"/>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C3FD620" id="墨迹 63" o:spid="_x0000_s1026" type="#_x0000_t75" style="position:absolute;left:0;text-align:left;margin-left:234pt;margin-top:126.8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">
                <v:imagedata r:id="rId14"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8720" behindDoc="0" locked="0" layoutInCell="1" allowOverlap="1" wp14:anchorId="3744C6CE" wp14:editId="766A4F0A">
                <wp:simplePos x="0" y="0"/>
                <wp:positionH relativeFrom="column">
                  <wp:posOffset>3638205</wp:posOffset>
                </wp:positionH>
                <wp:positionV relativeFrom="paragraph">
                  <wp:posOffset>1590465</wp:posOffset>
                </wp:positionV>
                <wp:extent cx="360" cy="360"/>
                <wp:effectExtent l="38100" t="38100" r="38100" b="38100"/>
                <wp:wrapNone/>
                <wp:docPr id="62" name="墨迹 62"/>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9F4CE95" id="墨迹 62" o:spid="_x0000_s1026" type="#_x0000_t75" style="position:absolute;left:0;text-align:left;margin-left:285.75pt;margin-top:124.5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">
                <v:imagedata r:id="rId14"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7696" behindDoc="0" locked="0" layoutInCell="1" allowOverlap="1" wp14:anchorId="2AA99F4F" wp14:editId="701443A8">
                <wp:simplePos x="0" y="0"/>
                <wp:positionH relativeFrom="column">
                  <wp:posOffset>3638205</wp:posOffset>
                </wp:positionH>
                <wp:positionV relativeFrom="paragraph">
                  <wp:posOffset>1574625</wp:posOffset>
                </wp:positionV>
                <wp:extent cx="360" cy="2880"/>
                <wp:effectExtent l="38100" t="57150" r="38100" b="35560"/>
                <wp:wrapNone/>
                <wp:docPr id="61" name="墨迹 61"/>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360" cy="2880"/>
                      </w14:xfrm>
                    </w14:contentPart>
                  </a:graphicData>
                </a:graphic>
              </wp:anchor>
            </w:drawing>
          </mc:Choice>
          <mc:Fallback>
            <w:pict>
              <v:shape w14:anchorId="4336916F" id="墨迹 61" o:spid="_x0000_s1026" type="#_x0000_t75" style="position:absolute;left:0;text-align:left;margin-left:285.75pt;margin-top:123.3pt;width:1.45pt;height:1.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">
                <v:imagedata r:id="rId14" o:title=""/>
                <o:lock v:ext="edit" rotation="t" aspectratio="f"/>
              </v:shape>
            </w:pict>
          </mc:Fallback>
        </mc:AlternateContent>
      </w:r>
      <w:r w:rsidR="0040607F" w:rsidRPr="00232033">
        <w:rPr>
          <w:rFonts w:cs="Times New Roman"/>
          <w:color w:val="333333"/>
          <w:shd w:val="clear" w:color="auto" w:fill="FFFFFF"/>
        </w:rPr>
        <w:t xml:space="preserve">contribution rate were decreased since the total generation in HL remains stable. However, these areas are still the most contributors in China and facing severe situation of sludge mitigation. Take Zhejiang province as an example, its sludge generation grows subtly under SSP3 and SSP5 and remains stable under other scenarios. Avoiding </w:t>
      </w:r>
      <w:r w:rsidR="007013FE" w:rsidRPr="00232033">
        <w:rPr>
          <w:rFonts w:cs="Times New Roman"/>
          <w:color w:val="333333"/>
          <w:shd w:val="clear" w:color="auto" w:fill="FFFFFF"/>
        </w:rPr>
        <w:t xml:space="preserve">the path dominated by </w:t>
      </w:r>
      <w:r w:rsidR="0040607F" w:rsidRPr="00232033">
        <w:rPr>
          <w:rFonts w:cs="Times New Roman"/>
          <w:color w:val="333333"/>
          <w:shd w:val="clear" w:color="auto" w:fill="FFFFFF"/>
        </w:rPr>
        <w:t xml:space="preserve">regional </w:t>
      </w:r>
      <w:r w:rsidR="007013FE" w:rsidRPr="00232033">
        <w:rPr>
          <w:rFonts w:cs="Times New Roman"/>
          <w:color w:val="333333"/>
          <w:shd w:val="clear" w:color="auto" w:fill="FFFFFF"/>
        </w:rPr>
        <w:t>competition and fossil fuels can reduce sludge generation by 100 to 200Kt</w:t>
      </w:r>
      <w:r w:rsidR="00B31B44">
        <w:rPr>
          <w:rFonts w:cs="Times New Roman"/>
          <w:color w:val="333333"/>
          <w:shd w:val="clear" w:color="auto" w:fill="FFFFFF"/>
        </w:rPr>
        <w:t>s</w:t>
      </w:r>
      <w:r w:rsidR="007013FE" w:rsidRPr="00232033">
        <w:rPr>
          <w:rFonts w:cs="Times New Roman"/>
          <w:color w:val="333333"/>
          <w:shd w:val="clear" w:color="auto" w:fill="FFFFFF"/>
        </w:rPr>
        <w:t xml:space="preserve"> every year. Reducing the sludge generation from the end through technical means is an important tool for local sludge reduction </w:t>
      </w:r>
      <w:r w:rsidR="00C8680A">
        <w:rPr>
          <w:noProof/>
        </w:rPr>
        <w:pict w14:anchorId="654EA0DE">
          <v:group id="组合 5" o:spid="_x0000_s2059" alt="" style="position:absolute;left:0;text-align:left;margin-left:-39.75pt;margin-top:287.25pt;width:489.15pt;height:340.6pt;z-index:251669504;mso-position-horizontal-relative:text;mso-position-vertical-relative:text" coordsize="62122,43261">
            <v:group id="组合 26" o:spid="_x0000_s2060" alt="" style="position:absolute;width:62122;height:43261" coordorigin=",1" coordsize="62122,43261">
              <v:shape id="文本框 10" o:spid="_x0000_s2061" type="#_x0000_t202" alt="" style="position:absolute;left:190;top:40290;width:61932;height:2972;visibility:visible;mso-wrap-style:square;v-text-anchor:top" stroked="f">
                <v:textbox style="mso-fit-shape-to-text:t" inset="0,0,0,0">
                  <w:txbxContent>
                    <w:p w14:paraId="3E814FC5" w14:textId="6C2CEC79"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232033">
                        <w:rPr>
                          <w:rFonts w:ascii="Times New Roman" w:hAnsi="Times New Roman" w:cs="Times New Roman"/>
                          <w:b/>
                          <w:bCs/>
                        </w:rPr>
                        <w:t>ure</w:t>
                      </w:r>
                      <w:r w:rsidRPr="00B13067">
                        <w:rPr>
                          <w:rFonts w:ascii="Times New Roman" w:hAnsi="Times New Roman" w:cs="Times New Roman"/>
                          <w:b/>
                          <w:bCs/>
                        </w:rPr>
                        <w:t>.</w:t>
                      </w:r>
                      <w:r w:rsidR="001747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Sludge generation under SSP1-SSP5 scenarios in 2060 at provincial level</w:t>
                      </w:r>
                    </w:p>
                  </w:txbxContent>
                </v:textbox>
              </v:shape>
              <v:shape id="图片 11" o:spid="_x0000_s2062" type="#_x0000_t75" alt="" style="position:absolute;top:1;width:61588;height:40288;visibility:visible;mso-wrap-style:square">
                <v:imagedata r:id="rId19" o:title=""/>
                <o:lock v:ext="edit" aspectratio="f"/>
              </v:shape>
            </v:group>
            <v:shape id="图片 3" o:spid="_x0000_s2063" type="#_x0000_t75" alt="" style="position:absolute;left:41823;top:19479;width:19235;height:19234;visibility:visible;mso-wrap-style:square">
              <v:imagedata r:id="rId20" o:title=""/>
              <o:lock v:ext="edit" aspectratio="f"/>
            </v:shape>
            <w10:wrap type="square"/>
          </v:group>
        </w:pict>
      </w:r>
      <w:r w:rsidR="007013FE" w:rsidRPr="00232033">
        <w:rPr>
          <w:rFonts w:cs="Times New Roman"/>
          <w:color w:val="333333"/>
          <w:shd w:val="clear" w:color="auto" w:fill="FFFFFF"/>
        </w:rPr>
        <w:t>due to its stable population and urbanization rate.</w:t>
      </w:r>
    </w:p>
    <w:p w14:paraId="7C2559FE" w14:textId="59F3500F" w:rsidR="007013FE" w:rsidRPr="00232033" w:rsidRDefault="007013FE" w:rsidP="00232033">
      <w:pPr>
        <w:ind w:firstLine="480"/>
        <w:rPr>
          <w:rFonts w:cs="Times New Roman"/>
          <w:color w:val="333333"/>
          <w:shd w:val="clear" w:color="auto" w:fill="FFFFFF"/>
        </w:rPr>
      </w:pPr>
      <w:r w:rsidRPr="00232033">
        <w:rPr>
          <w:rFonts w:cs="Times New Roman" w:hint="eastAsia"/>
          <w:color w:val="333333"/>
          <w:shd w:val="clear" w:color="auto" w:fill="FFFFFF"/>
        </w:rPr>
        <w:t>L</w:t>
      </w:r>
      <w:r w:rsidRPr="00232033">
        <w:rPr>
          <w:rFonts w:cs="Times New Roman"/>
          <w:color w:val="333333"/>
          <w:shd w:val="clear" w:color="auto" w:fill="FFFFFF"/>
        </w:rPr>
        <w:t xml:space="preserve">H and HH are those provinces sludge increase rapidly. The two patterns’ contribution of sludge generation will increase from 10% and 9% to 24% and 26% in </w:t>
      </w:r>
      <w:r w:rsidRPr="00232033">
        <w:rPr>
          <w:rFonts w:cs="Times New Roman"/>
          <w:color w:val="333333"/>
          <w:shd w:val="clear" w:color="auto" w:fill="FFFFFF"/>
        </w:rPr>
        <w:lastRenderedPageBreak/>
        <w:t>2060 respectively. Most provinces in western and northern China shows this kind of trend. The great potential of these province leads to great potential of sludge growth. Guangxi and Gansu represent th</w:t>
      </w:r>
      <w:r w:rsidR="0051104D" w:rsidRPr="00232033">
        <w:rPr>
          <w:rFonts w:cs="Times New Roman"/>
          <w:color w:val="333333"/>
          <w:shd w:val="clear" w:color="auto" w:fill="FFFFFF"/>
        </w:rPr>
        <w:t>ese</w:t>
      </w:r>
      <w:r w:rsidRPr="00232033">
        <w:rPr>
          <w:rFonts w:cs="Times New Roman"/>
          <w:color w:val="333333"/>
          <w:shd w:val="clear" w:color="auto" w:fill="FFFFFF"/>
        </w:rPr>
        <w:t xml:space="preserve"> trends</w:t>
      </w:r>
      <w:r w:rsidR="0051104D" w:rsidRPr="00232033">
        <w:rPr>
          <w:rFonts w:cs="Times New Roman"/>
          <w:color w:val="333333"/>
          <w:shd w:val="clear" w:color="auto" w:fill="FFFFFF"/>
        </w:rPr>
        <w:t xml:space="preserve">. Under SSP3, SSP5 and SSP5, sludge grow rapidly after 2030 since the rapid growth of social economy and urbanization, which </w:t>
      </w:r>
      <w:r w:rsidR="001747E0">
        <w:rPr>
          <w:rFonts w:cs="Times New Roman"/>
          <w:noProof/>
          <w:color w:val="333333"/>
        </w:rPr>
        <mc:AlternateContent>
          <mc:Choice Requires="wpi">
            <w:drawing>
              <wp:anchor distT="0" distB="0" distL="114300" distR="114300" simplePos="0" relativeHeight="251693056" behindDoc="0" locked="0" layoutInCell="1" allowOverlap="1" wp14:anchorId="6C2211BB" wp14:editId="15898D11">
                <wp:simplePos x="0" y="0"/>
                <wp:positionH relativeFrom="column">
                  <wp:posOffset>1466215</wp:posOffset>
                </wp:positionH>
                <wp:positionV relativeFrom="paragraph">
                  <wp:posOffset>1466215</wp:posOffset>
                </wp:positionV>
                <wp:extent cx="360" cy="360"/>
                <wp:effectExtent l="38100" t="38100" r="38100" b="38100"/>
                <wp:wrapNone/>
                <wp:docPr id="85" name="墨迹 85"/>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36C35CA" id="墨迹 85" o:spid="_x0000_s1026" type="#_x0000_t75" style="position:absolute;left:0;text-align:left;margin-left:114.75pt;margin-top:114.75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">
                <v:imagedata r:id="rId14"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94080" behindDoc="0" locked="0" layoutInCell="1" allowOverlap="1" wp14:anchorId="03FBC7F2" wp14:editId="58F584F0">
                <wp:simplePos x="0" y="0"/>
                <wp:positionH relativeFrom="column">
                  <wp:posOffset>1637665</wp:posOffset>
                </wp:positionH>
                <wp:positionV relativeFrom="paragraph">
                  <wp:posOffset>1483360</wp:posOffset>
                </wp:positionV>
                <wp:extent cx="360" cy="12065"/>
                <wp:effectExtent l="38100" t="57150" r="38100" b="26035"/>
                <wp:wrapNone/>
                <wp:docPr id="86" name="墨迹 86"/>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360" cy="12065"/>
                      </w14:xfrm>
                    </w14:contentPart>
                  </a:graphicData>
                </a:graphic>
              </wp:anchor>
            </w:drawing>
          </mc:Choice>
          <mc:Fallback>
            <w:pict>
              <v:shape w14:anchorId="38F846AB" id="墨迹 86" o:spid="_x0000_s1026" type="#_x0000_t75" style="position:absolute;left:0;text-align:left;margin-left:128.25pt;margin-top:116.1pt;width:1.45pt;height:2.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">
                <v:imagedata r:id="rId23" o:title=""/>
                <o:lock v:ext="edit" rotation="t" aspectratio="f"/>
              </v:shape>
            </w:pict>
          </mc:Fallback>
        </mc:AlternateContent>
      </w:r>
      <w:r w:rsidR="0051104D" w:rsidRPr="00232033">
        <w:rPr>
          <w:rFonts w:cs="Times New Roman"/>
          <w:color w:val="333333"/>
          <w:shd w:val="clear" w:color="auto" w:fill="FFFFFF"/>
        </w:rPr>
        <w:t xml:space="preserve">boost the generation of wastewater. The relatively high carbon content of food in the Midwest and the transition of residents' dietary habits to the recommended dietary structure can reduce the sludge load in wastewater from the source. Combined with </w:t>
      </w:r>
      <w:r w:rsidR="001747E0">
        <w:rPr>
          <w:rFonts w:cs="Times New Roman"/>
          <w:noProof/>
          <w:color w:val="333333"/>
        </w:rPr>
        <mc:AlternateContent>
          <mc:Choice Requires="wpi">
            <w:drawing>
              <wp:anchor distT="0" distB="0" distL="114300" distR="114300" simplePos="0" relativeHeight="251660800" behindDoc="0" locked="0" layoutInCell="1" allowOverlap="1" wp14:anchorId="7B1FB275" wp14:editId="334B792F">
                <wp:simplePos x="0" y="0"/>
                <wp:positionH relativeFrom="column">
                  <wp:posOffset>1723725</wp:posOffset>
                </wp:positionH>
                <wp:positionV relativeFrom="paragraph">
                  <wp:posOffset>2266515</wp:posOffset>
                </wp:positionV>
                <wp:extent cx="360" cy="360"/>
                <wp:effectExtent l="38100" t="38100" r="38100" b="38100"/>
                <wp:wrapNone/>
                <wp:docPr id="80" name="墨迹 80"/>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6B6395D" id="墨迹 80" o:spid="_x0000_s1026" type="#_x0000_t75" style="position:absolute;left:0;text-align:left;margin-left:135.05pt;margin-top:177.75pt;width:1.45pt;height:1.4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">
                <v:imagedata r:id="rId14" o:title=""/>
                <o:lock v:ext="edit" rotation="t" aspectratio="f"/>
              </v:shape>
            </w:pict>
          </mc:Fallback>
        </mc:AlternateContent>
      </w:r>
      <w:r w:rsidR="0051104D" w:rsidRPr="00232033">
        <w:rPr>
          <w:rFonts w:cs="Times New Roman"/>
          <w:color w:val="333333"/>
          <w:shd w:val="clear" w:color="auto" w:fill="FFFFFF"/>
        </w:rPr>
        <w:t>the advancement of wastewater treatment technology level, forming a sludge reduction path from source to end is an important means to reverse the trend of rapid sludge growth.</w:t>
      </w:r>
    </w:p>
    <w:p w14:paraId="2D261602" w14:textId="68E5DCBB" w:rsidR="002F7ADA" w:rsidRDefault="00E60404" w:rsidP="00232033">
      <w:pPr>
        <w:widowControl/>
        <w:ind w:firstLine="480"/>
        <w:rPr>
          <w:rFonts w:ascii="宋体" w:hAnsi="宋体" w:cs="Times New Roman"/>
          <w:kern w:val="0"/>
          <w:szCs w:val="24"/>
        </w:rPr>
      </w:pPr>
      <w:r>
        <w:rPr>
          <w:noProof/>
        </w:rPr>
        <w:lastRenderedPageBreak/>
        <w:drawing>
          <wp:anchor distT="0" distB="0" distL="114300" distR="114300" simplePos="0" relativeHeight="251701248" behindDoc="0" locked="0" layoutInCell="1" allowOverlap="1" wp14:anchorId="58F2392A" wp14:editId="158A51CD">
            <wp:simplePos x="0" y="0"/>
            <wp:positionH relativeFrom="column">
              <wp:posOffset>-47625</wp:posOffset>
            </wp:positionH>
            <wp:positionV relativeFrom="paragraph">
              <wp:posOffset>295275</wp:posOffset>
            </wp:positionV>
            <wp:extent cx="5274310" cy="5166360"/>
            <wp:effectExtent l="0" t="0" r="0" b="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166360"/>
                    </a:xfrm>
                    <a:prstGeom prst="rect">
                      <a:avLst/>
                    </a:prstGeom>
                    <a:noFill/>
                    <a:ln>
                      <a:noFill/>
                    </a:ln>
                  </pic:spPr>
                </pic:pic>
              </a:graphicData>
            </a:graphic>
          </wp:anchor>
        </w:drawing>
      </w:r>
      <w:r w:rsidR="001747E0">
        <w:rPr>
          <w:noProof/>
        </w:rPr>
        <mc:AlternateContent>
          <mc:Choice Requires="wpi">
            <w:drawing>
              <wp:anchor distT="0" distB="0" distL="114300" distR="114300" simplePos="0" relativeHeight="251665920" behindDoc="0" locked="0" layoutInCell="1" allowOverlap="1" wp14:anchorId="11BFE386" wp14:editId="7F43053F">
                <wp:simplePos x="0" y="0"/>
                <wp:positionH relativeFrom="column">
                  <wp:posOffset>866140</wp:posOffset>
                </wp:positionH>
                <wp:positionV relativeFrom="paragraph">
                  <wp:posOffset>5676265</wp:posOffset>
                </wp:positionV>
                <wp:extent cx="360" cy="360"/>
                <wp:effectExtent l="38100" t="38100" r="38100" b="38100"/>
                <wp:wrapNone/>
                <wp:docPr id="87" name="墨迹 87"/>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AEEDC7B" id="墨迹 87" o:spid="_x0000_s1026" type="#_x0000_t75" style="position:absolute;left:0;text-align:left;margin-left:67.5pt;margin-top:446.25pt;width:1.45pt;height:1.4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">
                <v:imagedata r:id="rId14" o:title=""/>
                <o:lock v:ext="edit" rotation="t" aspectratio="f"/>
              </v:shape>
            </w:pict>
          </mc:Fallback>
        </mc:AlternateContent>
      </w:r>
      <w:r w:rsidR="001747E0">
        <w:rPr>
          <w:noProof/>
        </w:rPr>
        <mc:AlternateContent>
          <mc:Choice Requires="wpi">
            <w:drawing>
              <wp:anchor distT="0" distB="0" distL="114300" distR="114300" simplePos="0" relativeHeight="251667968" behindDoc="0" locked="0" layoutInCell="1" allowOverlap="1" wp14:anchorId="154B9863" wp14:editId="55586910">
                <wp:simplePos x="0" y="0"/>
                <wp:positionH relativeFrom="column">
                  <wp:posOffset>113665</wp:posOffset>
                </wp:positionH>
                <wp:positionV relativeFrom="paragraph">
                  <wp:posOffset>5733415</wp:posOffset>
                </wp:positionV>
                <wp:extent cx="360" cy="360"/>
                <wp:effectExtent l="38100" t="38100" r="38100" b="38100"/>
                <wp:wrapNone/>
                <wp:docPr id="88" name="墨迹 88"/>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27D893B" id="墨迹 88" o:spid="_x0000_s1026" type="#_x0000_t75" style="position:absolute;left:0;text-align:left;margin-left:8.25pt;margin-top:450.75pt;width:1.45pt;height:1.4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">
                <v:imagedata r:id="rId14" o:title=""/>
                <o:lock v:ext="edit" rotation="t" aspectratio="f"/>
              </v:shape>
            </w:pict>
          </mc:Fallback>
        </mc:AlternateContent>
      </w:r>
      <w:r w:rsidR="001747E0">
        <w:rPr>
          <w:noProof/>
        </w:rPr>
        <mc:AlternateContent>
          <mc:Choice Requires="wpi">
            <w:drawing>
              <wp:anchor distT="0" distB="0" distL="114300" distR="114300" simplePos="0" relativeHeight="251658752" behindDoc="0" locked="0" layoutInCell="1" allowOverlap="1" wp14:anchorId="318DBA0D" wp14:editId="280A769C">
                <wp:simplePos x="0" y="0"/>
                <wp:positionH relativeFrom="column">
                  <wp:posOffset>1238085</wp:posOffset>
                </wp:positionH>
                <wp:positionV relativeFrom="paragraph">
                  <wp:posOffset>3924315</wp:posOffset>
                </wp:positionV>
                <wp:extent cx="360" cy="360"/>
                <wp:effectExtent l="38100" t="38100" r="38100" b="38100"/>
                <wp:wrapNone/>
                <wp:docPr id="79" name="墨迹 79"/>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62841DB" id="墨迹 79" o:spid="_x0000_s1026" type="#_x0000_t75" style="position:absolute;left:0;text-align:left;margin-left:96.8pt;margin-top:308.3pt;width:1.45pt;height:1.4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">
                <v:imagedata r:id="rId14" o:title=""/>
                <o:lock v:ext="edit" rotation="t" aspectratio="f"/>
              </v:shape>
            </w:pict>
          </mc:Fallback>
        </mc:AlternateContent>
      </w:r>
      <w:r w:rsidR="001747E0">
        <w:rPr>
          <w:noProof/>
        </w:rPr>
        <mc:AlternateContent>
          <mc:Choice Requires="wpi">
            <w:drawing>
              <wp:anchor distT="0" distB="0" distL="114300" distR="114300" simplePos="0" relativeHeight="251653632" behindDoc="0" locked="0" layoutInCell="1" allowOverlap="1" wp14:anchorId="44F63DEE" wp14:editId="3BD883A2">
                <wp:simplePos x="0" y="0"/>
                <wp:positionH relativeFrom="column">
                  <wp:posOffset>-142875</wp:posOffset>
                </wp:positionH>
                <wp:positionV relativeFrom="paragraph">
                  <wp:posOffset>5771835</wp:posOffset>
                </wp:positionV>
                <wp:extent cx="360" cy="360"/>
                <wp:effectExtent l="38100" t="38100" r="38100" b="38100"/>
                <wp:wrapNone/>
                <wp:docPr id="76" name="墨迹 76"/>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A42C027" id="墨迹 76" o:spid="_x0000_s1026" type="#_x0000_t75" style="position:absolute;left:0;text-align:left;margin-left:-11.95pt;margin-top:453.8pt;width:1.45pt;height:1.4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">
                <v:imagedata r:id="rId14" o:title=""/>
                <o:lock v:ext="edit" rotation="t" aspectratio="f"/>
              </v:shape>
            </w:pict>
          </mc:Fallback>
        </mc:AlternateContent>
      </w:r>
      <w:r w:rsidR="001747E0">
        <w:rPr>
          <w:noProof/>
        </w:rPr>
        <mc:AlternateContent>
          <mc:Choice Requires="wpi">
            <w:drawing>
              <wp:anchor distT="0" distB="0" distL="114300" distR="114300" simplePos="0" relativeHeight="251648512" behindDoc="0" locked="0" layoutInCell="1" allowOverlap="1" wp14:anchorId="773B529C" wp14:editId="3ECBA7A6">
                <wp:simplePos x="0" y="0"/>
                <wp:positionH relativeFrom="column">
                  <wp:posOffset>239805</wp:posOffset>
                </wp:positionH>
                <wp:positionV relativeFrom="paragraph">
                  <wp:posOffset>5767875</wp:posOffset>
                </wp:positionV>
                <wp:extent cx="7920" cy="3960"/>
                <wp:effectExtent l="57150" t="57150" r="30480" b="34290"/>
                <wp:wrapNone/>
                <wp:docPr id="73" name="墨迹 73"/>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w14:cNvContentPartPr>
                      </w14:nvContentPartPr>
                      <w14:xfrm>
                        <a:off x="0" y="0"/>
                        <a:ext cx="7920" cy="3960"/>
                      </w14:xfrm>
                    </w14:contentPart>
                  </a:graphicData>
                </a:graphic>
              </wp:anchor>
            </w:drawing>
          </mc:Choice>
          <mc:Fallback>
            <w:pict>
              <v:shape w14:anchorId="35B611E0" id="墨迹 73" o:spid="_x0000_s1026" type="#_x0000_t75" style="position:absolute;left:0;text-align:left;margin-left:18.2pt;margin-top:453.45pt;width:2pt;height:1.7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">
                <v:imagedata r:id="rId31" o:title=""/>
                <o:lock v:ext="edit" rotation="t" aspectratio="f"/>
              </v:shape>
            </w:pict>
          </mc:Fallback>
        </mc:AlternateContent>
      </w:r>
      <w:r w:rsidR="00C8680A">
        <w:rPr>
          <w:noProof/>
        </w:rPr>
        <w:pict w14:anchorId="2BF40ABF">
          <v:group id="组合 27" o:spid="_x0000_s2056" alt="" style="position:absolute;left:0;text-align:left;margin-left:-30.5pt;margin-top:48.15pt;width:527.1pt;height:415.3pt;z-index:251658240;mso-position-horizontal-relative:text;mso-position-vertical-relative:text" coordsize="66941,52743">
            <v:shape id="图片 4" o:spid="_x0000_s2057" type="#_x0000_t75" alt="" style="position:absolute;left:3278;width:50114;height:49149;visibility:visible;mso-wrap-style:square">
              <v:imagedata r:id="rId32" o:title=""/>
            </v:shape>
            <v:shape id="文本框 20" o:spid="_x0000_s2058" type="#_x0000_t202" alt="" style="position:absolute;top:49771;width:66941;height:2972;visibility:visible;mso-wrap-style:square;v-text-anchor:top" stroked="f">
              <v:textbox style="mso-next-textbox:#文本框 20;mso-fit-shape-to-text:t" inset="0,0,0,0">
                <w:txbxContent>
                  <w:p w14:paraId="3DBA455F" w14:textId="0FCB2B74"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1747E0">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of </w:t>
                    </w:r>
                    <w:r w:rsidR="00B31B44">
                      <w:rPr>
                        <w:rFonts w:ascii="Times New Roman" w:hAnsi="Times New Roman" w:cs="Times New Roman"/>
                        <w:sz w:val="18"/>
                        <w:szCs w:val="18"/>
                      </w:rPr>
                      <w:t xml:space="preserve">four representative province -- </w:t>
                    </w:r>
                    <w:r>
                      <w:rPr>
                        <w:rFonts w:ascii="Times New Roman" w:hAnsi="Times New Roman" w:cs="Times New Roman"/>
                        <w:sz w:val="18"/>
                        <w:szCs w:val="18"/>
                      </w:rPr>
                      <w:t>Zhejiang</w:t>
                    </w:r>
                    <w:r>
                      <w:rPr>
                        <w:rFonts w:ascii="Times New Roman" w:hAnsi="Times New Roman" w:cs="Times New Roman" w:hint="eastAsia"/>
                        <w:sz w:val="18"/>
                        <w:szCs w:val="18"/>
                      </w:rPr>
                      <w:t>，</w:t>
                    </w:r>
                    <w:r>
                      <w:rPr>
                        <w:rFonts w:ascii="Times New Roman" w:hAnsi="Times New Roman" w:cs="Times New Roman"/>
                        <w:sz w:val="18"/>
                        <w:szCs w:val="18"/>
                      </w:rPr>
                      <w:t>Guangxi</w:t>
                    </w:r>
                    <w:r>
                      <w:rPr>
                        <w:rFonts w:ascii="Times New Roman" w:hAnsi="Times New Roman" w:cs="Times New Roman" w:hint="eastAsia"/>
                        <w:sz w:val="18"/>
                        <w:szCs w:val="18"/>
                      </w:rPr>
                      <w:t>，</w:t>
                    </w:r>
                    <w:r>
                      <w:rPr>
                        <w:rFonts w:ascii="Times New Roman" w:hAnsi="Times New Roman" w:cs="Times New Roman" w:hint="eastAsia"/>
                        <w:sz w:val="18"/>
                        <w:szCs w:val="18"/>
                      </w:rPr>
                      <w:t>G</w:t>
                    </w:r>
                    <w:r>
                      <w:rPr>
                        <w:rFonts w:ascii="Times New Roman" w:hAnsi="Times New Roman" w:cs="Times New Roman"/>
                        <w:sz w:val="18"/>
                        <w:szCs w:val="18"/>
                      </w:rPr>
                      <w:t>ansu and Tibet</w:t>
                    </w:r>
                  </w:p>
                </w:txbxContent>
              </v:textbox>
            </v:shape>
            <w10:wrap type="square"/>
          </v:group>
        </w:pict>
      </w:r>
      <w:r w:rsidR="002F7ADA" w:rsidRPr="00232033">
        <w:rPr>
          <w:rFonts w:cs="Times New Roman" w:hint="eastAsia"/>
          <w:color w:val="333333"/>
          <w:shd w:val="clear" w:color="auto" w:fill="FFFFFF"/>
        </w:rPr>
        <w:t>L</w:t>
      </w:r>
      <w:r w:rsidR="002F7ADA" w:rsidRPr="00232033">
        <w:rPr>
          <w:rFonts w:cs="Times New Roman"/>
          <w:color w:val="333333"/>
          <w:shd w:val="clear" w:color="auto" w:fill="FFFFFF"/>
        </w:rPr>
        <w:t xml:space="preserve">L </w:t>
      </w:r>
      <w:r w:rsidR="002F7ADA" w:rsidRPr="00232033">
        <w:rPr>
          <w:rFonts w:cs="Times New Roman" w:hint="eastAsia"/>
          <w:color w:val="333333"/>
          <w:shd w:val="clear" w:color="auto" w:fill="FFFFFF"/>
        </w:rPr>
        <w:t>includes</w:t>
      </w:r>
      <w:r w:rsidR="002F7ADA" w:rsidRPr="00232033">
        <w:rPr>
          <w:rFonts w:cs="Times New Roman"/>
          <w:color w:val="333333"/>
          <w:shd w:val="clear" w:color="auto" w:fill="FFFFFF"/>
        </w:rPr>
        <w:t xml:space="preserve"> T</w:t>
      </w:r>
      <w:r w:rsidR="002F7ADA" w:rsidRPr="00232033">
        <w:rPr>
          <w:rFonts w:cs="Times New Roman" w:hint="eastAsia"/>
          <w:color w:val="333333"/>
          <w:shd w:val="clear" w:color="auto" w:fill="FFFFFF"/>
        </w:rPr>
        <w:t>ibet</w:t>
      </w:r>
      <w:r w:rsidR="002F7ADA" w:rsidRPr="00232033">
        <w:rPr>
          <w:rFonts w:cs="Times New Roman"/>
          <w:color w:val="333333"/>
          <w:shd w:val="clear" w:color="auto" w:fill="FFFFFF"/>
        </w:rPr>
        <w:t>, N</w:t>
      </w:r>
      <w:r w:rsidR="002F7ADA" w:rsidRPr="00232033">
        <w:rPr>
          <w:rFonts w:cs="Times New Roman" w:hint="eastAsia"/>
          <w:color w:val="333333"/>
          <w:shd w:val="clear" w:color="auto" w:fill="FFFFFF"/>
        </w:rPr>
        <w:t>ingxia</w:t>
      </w:r>
      <w:r w:rsidR="002F7ADA" w:rsidRPr="00232033">
        <w:rPr>
          <w:rFonts w:cs="Times New Roman"/>
          <w:color w:val="333333"/>
          <w:shd w:val="clear" w:color="auto" w:fill="FFFFFF"/>
        </w:rPr>
        <w:t xml:space="preserve"> </w:t>
      </w:r>
      <w:r w:rsidR="002F7ADA" w:rsidRPr="00232033">
        <w:rPr>
          <w:rFonts w:cs="Times New Roman" w:hint="eastAsia"/>
          <w:color w:val="333333"/>
          <w:shd w:val="clear" w:color="auto" w:fill="FFFFFF"/>
        </w:rPr>
        <w:t>and</w:t>
      </w:r>
      <w:r w:rsidR="002F7ADA" w:rsidRPr="00232033">
        <w:rPr>
          <w:rFonts w:cs="Times New Roman"/>
          <w:color w:val="333333"/>
          <w:shd w:val="clear" w:color="auto" w:fill="FFFFFF"/>
        </w:rPr>
        <w:t xml:space="preserve"> H</w:t>
      </w:r>
      <w:r w:rsidR="002F7ADA" w:rsidRPr="00232033">
        <w:rPr>
          <w:rFonts w:cs="Times New Roman" w:hint="eastAsia"/>
          <w:color w:val="333333"/>
          <w:shd w:val="clear" w:color="auto" w:fill="FFFFFF"/>
        </w:rPr>
        <w:t>ainan</w:t>
      </w:r>
      <w:r w:rsidR="002F7ADA" w:rsidRPr="00232033">
        <w:rPr>
          <w:rFonts w:cs="Times New Roman"/>
          <w:color w:val="333333"/>
          <w:shd w:val="clear" w:color="auto" w:fill="FFFFFF"/>
        </w:rPr>
        <w:t xml:space="preserve"> which have relatively lower sludge generation and growth rate have less tense of sludge mitigation. However, little </w:t>
      </w:r>
      <w:r w:rsidR="001747E0">
        <w:rPr>
          <w:rFonts w:cs="Times New Roman"/>
          <w:noProof/>
          <w:color w:val="333333"/>
        </w:rPr>
        <mc:AlternateContent>
          <mc:Choice Requires="wpi">
            <w:drawing>
              <wp:anchor distT="0" distB="0" distL="114300" distR="114300" simplePos="0" relativeHeight="251700224" behindDoc="0" locked="0" layoutInCell="1" allowOverlap="1" wp14:anchorId="2A4E2F26" wp14:editId="676BB24C">
                <wp:simplePos x="0" y="0"/>
                <wp:positionH relativeFrom="column">
                  <wp:posOffset>1997327</wp:posOffset>
                </wp:positionH>
                <wp:positionV relativeFrom="paragraph">
                  <wp:posOffset>-191144</wp:posOffset>
                </wp:positionV>
                <wp:extent cx="360" cy="360"/>
                <wp:effectExtent l="38100" t="38100" r="38100" b="38100"/>
                <wp:wrapNone/>
                <wp:docPr id="92" name="墨迹 92"/>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994FC12" id="墨迹 92" o:spid="_x0000_s1026" type="#_x0000_t75" style="position:absolute;left:0;text-align:left;margin-left:156.55pt;margin-top:-15.7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">
                <v:imagedata r:id="rId14" o:title=""/>
                <o:lock v:ext="edit" rotation="t" aspectratio="f"/>
              </v:shape>
            </w:pict>
          </mc:Fallback>
        </mc:AlternateContent>
      </w:r>
      <w:r w:rsidR="002F7ADA" w:rsidRPr="00232033">
        <w:rPr>
          <w:rFonts w:cs="Times New Roman"/>
          <w:color w:val="333333"/>
          <w:shd w:val="clear" w:color="auto" w:fill="FFFFFF"/>
        </w:rPr>
        <w:t xml:space="preserve">development of sludge disposal methods in Tibet and Ningxia cause sludge disposal at </w:t>
      </w:r>
      <w:r w:rsidR="001747E0">
        <w:rPr>
          <w:rFonts w:cs="Times New Roman"/>
          <w:noProof/>
          <w:color w:val="333333"/>
        </w:rPr>
        <mc:AlternateContent>
          <mc:Choice Requires="wpi">
            <w:drawing>
              <wp:anchor distT="0" distB="0" distL="114300" distR="114300" simplePos="0" relativeHeight="251699200" behindDoc="0" locked="0" layoutInCell="1" allowOverlap="1" wp14:anchorId="2C4A71EB" wp14:editId="332E0325">
                <wp:simplePos x="0" y="0"/>
                <wp:positionH relativeFrom="column">
                  <wp:posOffset>1313815</wp:posOffset>
                </wp:positionH>
                <wp:positionV relativeFrom="paragraph">
                  <wp:posOffset>408940</wp:posOffset>
                </wp:positionV>
                <wp:extent cx="360" cy="360"/>
                <wp:effectExtent l="38100" t="38100" r="38100" b="38100"/>
                <wp:wrapNone/>
                <wp:docPr id="91" name="墨迹 91"/>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7EDC2469" id="墨迹 91" o:spid="_x0000_s1026" type="#_x0000_t75" style="position:absolute;left:0;text-align:left;margin-left:102.75pt;margin-top:31.5pt;width:1.45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">
                <v:imagedata r:id="rId14" o:title=""/>
                <o:lock v:ext="edit" rotation="t" aspectratio="f"/>
              </v:shape>
            </w:pict>
          </mc:Fallback>
        </mc:AlternateContent>
      </w:r>
      <w:r w:rsidR="002F7ADA" w:rsidRPr="00232033">
        <w:rPr>
          <w:rFonts w:cs="Times New Roman"/>
          <w:color w:val="333333"/>
          <w:shd w:val="clear" w:color="auto" w:fill="FFFFFF"/>
        </w:rPr>
        <w:t xml:space="preserve">will and simply Landfilling </w:t>
      </w:r>
      <w:r w:rsidR="00F727C3" w:rsidRPr="00232033">
        <w:rPr>
          <w:rFonts w:cs="Times New Roman"/>
          <w:color w:val="333333"/>
          <w:shd w:val="clear" w:color="auto" w:fill="FFFFFF"/>
        </w:rPr>
        <w:t>becomes the dominant disposal methods. Improving policy regulation, building high technology level centralized wastewater treatment facilities, and forming a comprehensive</w:t>
      </w:r>
      <w:r w:rsidR="00F727C3" w:rsidRPr="00B31B44">
        <w:rPr>
          <w:rFonts w:cs="Times New Roman"/>
          <w:color w:val="333333"/>
          <w:shd w:val="clear" w:color="auto" w:fill="FFFFFF"/>
        </w:rPr>
        <w:t xml:space="preserve"> sludge regulation and disposal system is a reasonable direction for local development.</w:t>
      </w:r>
    </w:p>
    <w:p w14:paraId="0882AE79" w14:textId="641F9BAC"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40567426"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Pr>
          <w:rFonts w:hint="eastAsia"/>
        </w:rPr>
        <w:t>of</w:t>
      </w:r>
      <w:r>
        <w:t xml:space="preserve"> </w:t>
      </w:r>
      <w:r>
        <w:rPr>
          <w:rFonts w:hint="eastAsia"/>
        </w:rPr>
        <w:t>sludge</w:t>
      </w:r>
    </w:p>
    <w:p w14:paraId="4BA497F2" w14:textId="629DD2EE" w:rsidR="00F727C3" w:rsidRPr="00B31B44" w:rsidRDefault="00C8680A" w:rsidP="00CD1AB7">
      <w:pPr>
        <w:ind w:firstLine="480"/>
        <w:rPr>
          <w:rFonts w:cs="Times New Roman"/>
          <w:color w:val="333333"/>
          <w:shd w:val="clear" w:color="auto" w:fill="FFFFFF"/>
        </w:rPr>
      </w:pPr>
      <w:r>
        <w:rPr>
          <w:noProof/>
        </w:rPr>
        <w:pict w14:anchorId="37A74C80">
          <v:group id="组合 28" o:spid="_x0000_s2053" alt="" style="position:absolute;left:0;text-align:left;margin-left:3.1pt;margin-top:249.95pt;width:415.3pt;height:403.45pt;z-index:251662336;mso-height-relative:margin" coordsize="52743,48605">
            <v:shape id="文本框 21" o:spid="_x0000_s2054" type="#_x0000_t202" alt="" style="position:absolute;top:45633;width:52743;height:2972;visibility:visible;mso-wrap-style:square;v-text-anchor:top" stroked="f">
              <v:textbox inset="0,0,0,0">
                <w:txbxContent>
                  <w:p w14:paraId="6DB4AF68" w14:textId="1AC9A28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4E6C9A">
                      <w:rPr>
                        <w:rFonts w:ascii="Times New Roman" w:hAnsi="Times New Roman" w:cs="Times New Roman"/>
                        <w:b/>
                        <w:bCs/>
                      </w:rPr>
                      <w:t>7</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2055" type="#_x0000_t75" alt="" style="position:absolute;left:1380;width:46005;height:45675;visibility:visible;mso-wrap-style:square">
              <v:imagedata r:id="rId35" o:title=""/>
              <o:lock v:ext="edit" aspectratio="f"/>
            </v:shape>
            <w10:wrap type="square"/>
          </v:group>
        </w:pict>
      </w:r>
      <w:r w:rsidR="00F727C3" w:rsidRPr="00B31B44">
        <w:rPr>
          <w:rFonts w:cs="Times New Roman" w:hint="eastAsia"/>
          <w:color w:val="333333"/>
          <w:shd w:val="clear" w:color="auto" w:fill="FFFFFF"/>
        </w:rPr>
        <w:t>I</w:t>
      </w:r>
      <w:r w:rsidR="00F727C3" w:rsidRPr="00B31B44">
        <w:rPr>
          <w:rFonts w:cs="Times New Roman"/>
          <w:color w:val="333333"/>
          <w:shd w:val="clear" w:color="auto" w:fill="FFFFFF"/>
        </w:rPr>
        <w:t>n 20</w:t>
      </w:r>
      <w:r w:rsidR="00B31B44">
        <w:rPr>
          <w:rFonts w:cs="Times New Roman"/>
          <w:color w:val="333333"/>
          <w:shd w:val="clear" w:color="auto" w:fill="FFFFFF"/>
        </w:rPr>
        <w:t>1</w:t>
      </w:r>
      <w:r w:rsidR="00F727C3" w:rsidRPr="00B31B44">
        <w:rPr>
          <w:rFonts w:cs="Times New Roman"/>
          <w:color w:val="333333"/>
          <w:shd w:val="clear" w:color="auto" w:fill="FFFFFF"/>
        </w:rPr>
        <w:t xml:space="preserve">7, </w:t>
      </w:r>
      <w:r w:rsidR="00F727C3" w:rsidRPr="00B31B44">
        <w:rPr>
          <w:rFonts w:cs="Times New Roman" w:hint="eastAsia"/>
          <w:color w:val="333333"/>
          <w:shd w:val="clear" w:color="auto" w:fill="FFFFFF"/>
        </w:rPr>
        <w:t>29.67Mt</w:t>
      </w:r>
      <w:r w:rsidR="00B31B44">
        <w:rPr>
          <w:rFonts w:cs="Times New Roman"/>
          <w:color w:val="333333"/>
          <w:shd w:val="clear" w:color="auto" w:fill="FFFFFF"/>
        </w:rPr>
        <w:t>s</w:t>
      </w:r>
      <w:r w:rsidR="00F727C3" w:rsidRPr="00B31B44">
        <w:rPr>
          <w:rFonts w:cs="Times New Roman" w:hint="eastAsia"/>
          <w:color w:val="333333"/>
          <w:shd w:val="clear" w:color="auto" w:fill="FFFFFF"/>
        </w:rPr>
        <w:t xml:space="preserve"> CO</w:t>
      </w:r>
      <w:r w:rsidR="00F727C3" w:rsidRPr="00B31B44">
        <w:rPr>
          <w:rFonts w:cs="Times New Roman" w:hint="eastAsia"/>
          <w:color w:val="333333"/>
          <w:shd w:val="clear" w:color="auto" w:fill="FFFFFF"/>
          <w:vertAlign w:val="subscript"/>
        </w:rPr>
        <w:t>2</w:t>
      </w:r>
      <w:r w:rsidR="00F727C3" w:rsidRPr="00B31B44">
        <w:rPr>
          <w:rFonts w:cs="Times New Roman"/>
          <w:color w:val="333333"/>
          <w:shd w:val="clear" w:color="auto" w:fill="FFFFFF"/>
        </w:rPr>
        <w:t xml:space="preserve"> would be released from sludge if they were treated without AD, </w:t>
      </w:r>
      <w:r w:rsidR="00CD1AB7">
        <w:rPr>
          <w:rFonts w:cs="Times New Roman" w:hint="eastAsia"/>
          <w:color w:val="333333"/>
          <w:shd w:val="clear" w:color="auto" w:fill="FFFFFF"/>
        </w:rPr>
        <w:t xml:space="preserve">which </w:t>
      </w:r>
      <w:r w:rsidR="00F727C3" w:rsidRPr="00B31B44">
        <w:rPr>
          <w:rFonts w:cs="Times New Roman"/>
          <w:color w:val="333333"/>
          <w:shd w:val="clear" w:color="auto" w:fill="FFFFFF"/>
        </w:rPr>
        <w:t xml:space="preserve">contributes 0.3% of the total </w:t>
      </w:r>
      <w:r w:rsidR="00F727C3" w:rsidRPr="00B31B44">
        <w:rPr>
          <w:rFonts w:cs="Times New Roman" w:hint="eastAsia"/>
          <w:color w:val="333333"/>
          <w:shd w:val="clear" w:color="auto" w:fill="FFFFFF"/>
        </w:rPr>
        <w:t>CO</w:t>
      </w:r>
      <w:r w:rsidR="00F727C3" w:rsidRPr="00CD1AB7">
        <w:rPr>
          <w:rFonts w:cs="Times New Roman" w:hint="eastAsia"/>
          <w:color w:val="333333"/>
          <w:shd w:val="clear" w:color="auto" w:fill="FFFFFF"/>
          <w:vertAlign w:val="subscript"/>
        </w:rPr>
        <w:t>2</w:t>
      </w:r>
      <w:r w:rsidR="00F727C3" w:rsidRPr="00CD1AB7">
        <w:rPr>
          <w:rFonts w:cs="Times New Roman"/>
          <w:color w:val="333333"/>
          <w:shd w:val="clear" w:color="auto" w:fill="FFFFFF"/>
          <w:vertAlign w:val="subscript"/>
        </w:rPr>
        <w:t xml:space="preserve"> </w:t>
      </w:r>
      <w:r w:rsidR="00F727C3" w:rsidRPr="00B31B44">
        <w:rPr>
          <w:rFonts w:cs="Times New Roman"/>
          <w:color w:val="333333"/>
          <w:shd w:val="clear" w:color="auto" w:fill="FFFFFF"/>
        </w:rPr>
        <w:t>emission in China. L</w:t>
      </w:r>
      <w:r w:rsidR="00F727C3" w:rsidRPr="00B31B44">
        <w:rPr>
          <w:rFonts w:cs="Times New Roman" w:hint="eastAsia"/>
          <w:color w:val="333333"/>
          <w:shd w:val="clear" w:color="auto" w:fill="FFFFFF"/>
        </w:rPr>
        <w:t>andfill</w:t>
      </w:r>
      <w:r w:rsidR="00F727C3" w:rsidRPr="00B31B44">
        <w:rPr>
          <w:rFonts w:cs="Times New Roman" w:hint="eastAsia"/>
          <w:color w:val="333333"/>
          <w:shd w:val="clear" w:color="auto" w:fill="FFFFFF"/>
        </w:rPr>
        <w:t>，</w:t>
      </w:r>
      <w:r w:rsidR="00F727C3" w:rsidRPr="00B31B44">
        <w:rPr>
          <w:rFonts w:cs="Times New Roman" w:hint="eastAsia"/>
          <w:color w:val="333333"/>
          <w:shd w:val="clear" w:color="auto" w:fill="FFFFFF"/>
        </w:rPr>
        <w:t>incineration</w:t>
      </w:r>
      <w:r w:rsidR="00D44460">
        <w:rPr>
          <w:rFonts w:cs="Times New Roman" w:hint="eastAsia"/>
          <w:color w:val="333333"/>
          <w:shd w:val="clear" w:color="auto" w:fill="FFFFFF"/>
        </w:rPr>
        <w:t>,</w:t>
      </w:r>
      <w:r w:rsidR="00D44460">
        <w:rPr>
          <w:rFonts w:cs="Times New Roman"/>
          <w:color w:val="333333"/>
          <w:shd w:val="clear" w:color="auto" w:fill="FFFFFF"/>
        </w:rPr>
        <w:t xml:space="preserve"> </w:t>
      </w:r>
      <w:r w:rsidR="00F727C3" w:rsidRPr="00B31B44">
        <w:rPr>
          <w:rFonts w:cs="Times New Roman" w:hint="eastAsia"/>
          <w:color w:val="333333"/>
          <w:shd w:val="clear" w:color="auto" w:fill="FFFFFF"/>
        </w:rPr>
        <w:t>land application a</w:t>
      </w:r>
      <w:r w:rsidR="00F727C3" w:rsidRPr="00B31B44">
        <w:rPr>
          <w:rFonts w:cs="Times New Roman"/>
          <w:color w:val="333333"/>
          <w:shd w:val="clear" w:color="auto" w:fill="FFFFFF"/>
        </w:rPr>
        <w:t xml:space="preserve">nd </w:t>
      </w:r>
      <w:r w:rsidR="00F727C3" w:rsidRPr="00B31B44">
        <w:rPr>
          <w:rFonts w:cs="Times New Roman" w:hint="eastAsia"/>
          <w:color w:val="333333"/>
          <w:shd w:val="clear" w:color="auto" w:fill="FFFFFF"/>
        </w:rPr>
        <w:t>building materia</w:t>
      </w:r>
      <w:r w:rsidR="00F727C3" w:rsidRPr="00B31B44">
        <w:rPr>
          <w:rFonts w:cs="Times New Roman"/>
          <w:color w:val="333333"/>
          <w:shd w:val="clear" w:color="auto" w:fill="FFFFFF"/>
        </w:rPr>
        <w:t xml:space="preserve">l generated </w:t>
      </w:r>
      <w:r w:rsidR="00F727C3" w:rsidRPr="00B31B44">
        <w:rPr>
          <w:rFonts w:cs="Times New Roman" w:hint="eastAsia"/>
          <w:color w:val="333333"/>
          <w:shd w:val="clear" w:color="auto" w:fill="FFFFFF"/>
        </w:rPr>
        <w:t>9.68Mt,10.57Mt,1.25M</w:t>
      </w:r>
      <w:r w:rsidR="00F727C3" w:rsidRPr="00B31B44">
        <w:rPr>
          <w:rFonts w:cs="Times New Roman"/>
          <w:color w:val="333333"/>
          <w:shd w:val="clear" w:color="auto" w:fill="FFFFFF"/>
        </w:rPr>
        <w:t>t</w:t>
      </w:r>
      <w:r w:rsidR="00CD1AB7">
        <w:rPr>
          <w:rFonts w:cs="Times New Roman"/>
          <w:color w:val="333333"/>
          <w:shd w:val="clear" w:color="auto" w:fill="FFFFFF"/>
        </w:rPr>
        <w:t>,</w:t>
      </w:r>
      <w:r w:rsidR="00F727C3" w:rsidRPr="00B31B44">
        <w:rPr>
          <w:rFonts w:cs="Times New Roman"/>
          <w:color w:val="333333"/>
          <w:shd w:val="clear" w:color="auto" w:fill="FFFFFF"/>
        </w:rPr>
        <w:t xml:space="preserve"> and </w:t>
      </w:r>
      <w:r w:rsidR="00F727C3" w:rsidRPr="00B31B44">
        <w:rPr>
          <w:rFonts w:cs="Times New Roman" w:hint="eastAsia"/>
          <w:color w:val="333333"/>
          <w:shd w:val="clear" w:color="auto" w:fill="FFFFFF"/>
        </w:rPr>
        <w:t>8.17Mt</w:t>
      </w:r>
      <w:r w:rsidR="00F727C3" w:rsidRPr="00B31B44">
        <w:rPr>
          <w:rFonts w:cs="Times New Roman"/>
          <w:color w:val="333333"/>
          <w:shd w:val="clear" w:color="auto" w:fill="FFFFFF"/>
        </w:rPr>
        <w:t xml:space="preserve"> CO</w:t>
      </w:r>
      <w:r w:rsidR="00F727C3" w:rsidRPr="00CD1AB7">
        <w:rPr>
          <w:rFonts w:cs="Times New Roman"/>
          <w:color w:val="333333"/>
          <w:shd w:val="clear" w:color="auto" w:fill="FFFFFF"/>
          <w:vertAlign w:val="subscript"/>
        </w:rPr>
        <w:t>2</w:t>
      </w:r>
      <w:r w:rsidR="00F727C3" w:rsidRPr="00B31B44">
        <w:rPr>
          <w:rFonts w:cs="Times New Roman"/>
          <w:color w:val="333333"/>
          <w:shd w:val="clear" w:color="auto" w:fill="FFFFFF"/>
        </w:rPr>
        <w:t xml:space="preserve"> respectively. </w:t>
      </w:r>
      <w:r w:rsidR="00F727C3" w:rsidRPr="00B31B44">
        <w:rPr>
          <w:rFonts w:cs="Times New Roman" w:hint="eastAsia"/>
          <w:color w:val="333333"/>
          <w:shd w:val="clear" w:color="auto" w:fill="FFFFFF"/>
        </w:rPr>
        <w:t>9.67Mt CO</w:t>
      </w:r>
      <w:r w:rsidR="00F727C3" w:rsidRPr="00CD1AB7">
        <w:rPr>
          <w:rFonts w:cs="Times New Roman" w:hint="eastAsia"/>
          <w:color w:val="333333"/>
          <w:shd w:val="clear" w:color="auto" w:fill="FFFFFF"/>
          <w:vertAlign w:val="subscript"/>
        </w:rPr>
        <w:t>2</w:t>
      </w:r>
      <w:r w:rsidR="00F727C3" w:rsidRPr="00B31B44">
        <w:rPr>
          <w:rFonts w:cs="Times New Roman"/>
          <w:color w:val="333333"/>
          <w:shd w:val="clear" w:color="auto" w:fill="FFFFFF"/>
        </w:rPr>
        <w:t xml:space="preserve"> would be released from sludge disposal if they were generated with AD and four disposal methods generate </w:t>
      </w:r>
      <w:r w:rsidR="00F727C3" w:rsidRPr="00B31B44">
        <w:rPr>
          <w:rFonts w:cs="Times New Roman" w:hint="eastAsia"/>
          <w:color w:val="333333"/>
          <w:shd w:val="clear" w:color="auto" w:fill="FFFFFF"/>
        </w:rPr>
        <w:t>2.76Mt, 7.23Mt, 0.86Mt,</w:t>
      </w:r>
      <w:r w:rsidR="00F727C3" w:rsidRPr="00B31B44">
        <w:rPr>
          <w:rFonts w:cs="Times New Roman"/>
          <w:color w:val="333333"/>
          <w:shd w:val="clear" w:color="auto" w:fill="FFFFFF"/>
        </w:rPr>
        <w:t xml:space="preserve"> and </w:t>
      </w:r>
      <w:r w:rsidR="00F727C3" w:rsidRPr="00B31B44">
        <w:rPr>
          <w:rFonts w:cs="Times New Roman" w:hint="eastAsia"/>
          <w:color w:val="333333"/>
          <w:shd w:val="clear" w:color="auto" w:fill="FFFFFF"/>
        </w:rPr>
        <w:t>1.18Mt</w:t>
      </w:r>
      <w:r w:rsidR="00F727C3" w:rsidRPr="00B31B44">
        <w:rPr>
          <w:rFonts w:cs="Times New Roman"/>
          <w:color w:val="333333"/>
          <w:shd w:val="clear" w:color="auto" w:fill="FFFFFF"/>
        </w:rPr>
        <w:t xml:space="preserve"> respectively. </w:t>
      </w:r>
      <w:r w:rsidR="007F68A6">
        <w:rPr>
          <w:rFonts w:cs="Times New Roman"/>
          <w:color w:val="333333"/>
          <w:shd w:val="clear" w:color="auto" w:fill="FFFFFF"/>
        </w:rPr>
        <w:t>The t</w:t>
      </w:r>
      <w:r w:rsidR="00F727C3" w:rsidRPr="00B31B44">
        <w:rPr>
          <w:rFonts w:cs="Times New Roman"/>
          <w:color w:val="333333"/>
          <w:shd w:val="clear" w:color="auto" w:fill="FFFFFF"/>
        </w:rPr>
        <w:t xml:space="preserve">otal potential of greenhouse gas emission reduction </w:t>
      </w:r>
      <w:r w:rsidR="007F68A6">
        <w:rPr>
          <w:rFonts w:cs="Times New Roman"/>
          <w:color w:val="333333"/>
          <w:shd w:val="clear" w:color="auto" w:fill="FFFFFF"/>
        </w:rPr>
        <w:t xml:space="preserve">(PGER) </w:t>
      </w:r>
      <w:r w:rsidR="00F727C3" w:rsidRPr="00B31B44">
        <w:rPr>
          <w:rFonts w:cs="Times New Roman"/>
          <w:color w:val="333333"/>
          <w:shd w:val="clear" w:color="auto" w:fill="FFFFFF"/>
        </w:rPr>
        <w:t xml:space="preserve">can reach up to </w:t>
      </w:r>
      <w:r w:rsidR="00F727C3" w:rsidRPr="00B31B44">
        <w:rPr>
          <w:rFonts w:cs="Times New Roman" w:hint="eastAsia"/>
          <w:color w:val="333333"/>
          <w:shd w:val="clear" w:color="auto" w:fill="FFFFFF"/>
        </w:rPr>
        <w:t>17.64Mt CO</w:t>
      </w:r>
      <w:r w:rsidR="00F727C3" w:rsidRPr="00CD1AB7">
        <w:rPr>
          <w:rFonts w:cs="Times New Roman" w:hint="eastAsia"/>
          <w:color w:val="333333"/>
          <w:shd w:val="clear" w:color="auto" w:fill="FFFFFF"/>
          <w:vertAlign w:val="subscript"/>
        </w:rPr>
        <w:t>2</w:t>
      </w:r>
      <w:r w:rsidR="00F727C3" w:rsidRPr="00B31B44">
        <w:rPr>
          <w:rFonts w:cs="Times New Roman"/>
          <w:color w:val="333333"/>
          <w:shd w:val="clear" w:color="auto" w:fill="FFFFFF"/>
        </w:rPr>
        <w:t xml:space="preserve">, </w:t>
      </w:r>
      <w:r w:rsidR="00F727C3" w:rsidRPr="00B31B44">
        <w:rPr>
          <w:rFonts w:cs="Times New Roman" w:hint="eastAsia"/>
          <w:color w:val="333333"/>
          <w:shd w:val="clear" w:color="auto" w:fill="FFFFFF"/>
        </w:rPr>
        <w:t>6.92Mt, 3.34Mt, 0.39Mt</w:t>
      </w:r>
      <w:r w:rsidR="007F68A6">
        <w:rPr>
          <w:rFonts w:cs="Times New Roman"/>
          <w:color w:val="333333"/>
          <w:shd w:val="clear" w:color="auto" w:fill="FFFFFF"/>
        </w:rPr>
        <w:t>,</w:t>
      </w:r>
      <w:r w:rsidR="00F727C3" w:rsidRPr="00B31B44">
        <w:rPr>
          <w:rFonts w:cs="Times New Roman"/>
          <w:color w:val="333333"/>
          <w:shd w:val="clear" w:color="auto" w:fill="FFFFFF"/>
        </w:rPr>
        <w:t xml:space="preserve"> and </w:t>
      </w:r>
      <w:r w:rsidR="00F727C3" w:rsidRPr="00B31B44">
        <w:rPr>
          <w:rFonts w:cs="Times New Roman" w:hint="eastAsia"/>
          <w:color w:val="333333"/>
          <w:shd w:val="clear" w:color="auto" w:fill="FFFFFF"/>
        </w:rPr>
        <w:t>6.99</w:t>
      </w:r>
      <w:r w:rsidR="00F727C3" w:rsidRPr="00B31B44">
        <w:rPr>
          <w:rFonts w:cs="Times New Roman"/>
          <w:color w:val="333333"/>
          <w:shd w:val="clear" w:color="auto" w:fill="FFFFFF"/>
        </w:rPr>
        <w:t>Mt from respective disposal methods. AD contributes 59.5% GHG reduction from sludge treatment</w:t>
      </w:r>
      <w:r w:rsidR="00FE7D40" w:rsidRPr="00B31B44">
        <w:rPr>
          <w:rFonts w:cs="Times New Roman"/>
          <w:color w:val="333333"/>
          <w:shd w:val="clear" w:color="auto" w:fill="FFFFFF"/>
        </w:rPr>
        <w:t xml:space="preserve">. At </w:t>
      </w:r>
      <w:r w:rsidR="007F68A6">
        <w:rPr>
          <w:rFonts w:cs="Times New Roman"/>
          <w:color w:val="333333"/>
          <w:shd w:val="clear" w:color="auto" w:fill="FFFFFF"/>
        </w:rPr>
        <w:t xml:space="preserve">the </w:t>
      </w:r>
      <w:r w:rsidR="00FE7D40" w:rsidRPr="00B31B44">
        <w:rPr>
          <w:rFonts w:cs="Times New Roman"/>
          <w:color w:val="333333"/>
          <w:shd w:val="clear" w:color="auto" w:fill="FFFFFF"/>
        </w:rPr>
        <w:t>provincial level, Guangdong, Zhejiang</w:t>
      </w:r>
      <w:r w:rsidR="007F68A6">
        <w:rPr>
          <w:rFonts w:cs="Times New Roman"/>
          <w:color w:val="333333"/>
          <w:shd w:val="clear" w:color="auto" w:fill="FFFFFF"/>
        </w:rPr>
        <w:t>,</w:t>
      </w:r>
      <w:r w:rsidR="00FE7D40" w:rsidRPr="00B31B44">
        <w:rPr>
          <w:rFonts w:cs="Times New Roman"/>
          <w:color w:val="333333"/>
          <w:shd w:val="clear" w:color="auto" w:fill="FFFFFF"/>
        </w:rPr>
        <w:t xml:space="preserve"> and Jiangsu ranked top 3 of PGER, which are </w:t>
      </w:r>
      <w:r w:rsidR="00FE7D40" w:rsidRPr="00B31B44">
        <w:rPr>
          <w:rFonts w:cs="Times New Roman" w:hint="eastAsia"/>
          <w:color w:val="333333"/>
          <w:shd w:val="clear" w:color="auto" w:fill="FFFFFF"/>
        </w:rPr>
        <w:t>3.45Mt</w:t>
      </w:r>
      <w:r w:rsidR="00FE7D40" w:rsidRPr="00B31B44">
        <w:rPr>
          <w:rFonts w:cs="Times New Roman" w:hint="eastAsia"/>
          <w:color w:val="333333"/>
          <w:shd w:val="clear" w:color="auto" w:fill="FFFFFF"/>
        </w:rPr>
        <w:t>，</w:t>
      </w:r>
      <w:r w:rsidR="00FE7D40" w:rsidRPr="00B31B44">
        <w:rPr>
          <w:rFonts w:cs="Times New Roman" w:hint="eastAsia"/>
          <w:color w:val="333333"/>
          <w:shd w:val="clear" w:color="auto" w:fill="FFFFFF"/>
        </w:rPr>
        <w:lastRenderedPageBreak/>
        <w:t>1.72Mt</w:t>
      </w:r>
      <w:r w:rsidR="007F68A6">
        <w:rPr>
          <w:rFonts w:cs="Times New Roman"/>
          <w:color w:val="333333"/>
          <w:shd w:val="clear" w:color="auto" w:fill="FFFFFF"/>
        </w:rPr>
        <w:t>,</w:t>
      </w:r>
      <w:r w:rsidR="00FE7D40" w:rsidRPr="00B31B44">
        <w:rPr>
          <w:rFonts w:cs="Times New Roman"/>
          <w:color w:val="333333"/>
          <w:shd w:val="clear" w:color="auto" w:fill="FFFFFF"/>
        </w:rPr>
        <w:t xml:space="preserve">and </w:t>
      </w:r>
      <w:r w:rsidR="00FE7D40" w:rsidRPr="00B31B44">
        <w:rPr>
          <w:rFonts w:cs="Times New Roman" w:hint="eastAsia"/>
          <w:color w:val="333333"/>
          <w:shd w:val="clear" w:color="auto" w:fill="FFFFFF"/>
        </w:rPr>
        <w:t>1.61Mt</w:t>
      </w:r>
      <w:r w:rsidR="00FE7D40" w:rsidRPr="00B31B44">
        <w:rPr>
          <w:rFonts w:cs="Times New Roman"/>
          <w:color w:val="333333"/>
          <w:shd w:val="clear" w:color="auto" w:fill="FFFFFF"/>
        </w:rPr>
        <w:t xml:space="preserve"> respectively. Qinghai and Hainan are the lowest, only about </w:t>
      </w:r>
      <w:r w:rsidR="00FE7D40" w:rsidRPr="00B31B44">
        <w:rPr>
          <w:rFonts w:cs="Times New Roman" w:hint="eastAsia"/>
          <w:color w:val="333333"/>
          <w:shd w:val="clear" w:color="auto" w:fill="FFFFFF"/>
        </w:rPr>
        <w:t>0.02</w:t>
      </w:r>
      <w:r w:rsidR="00FE7D40" w:rsidRPr="00B31B44">
        <w:rPr>
          <w:rFonts w:cs="Times New Roman"/>
          <w:color w:val="333333"/>
          <w:shd w:val="clear" w:color="auto" w:fill="FFFFFF"/>
        </w:rPr>
        <w:t>Mt</w:t>
      </w:r>
      <w:r w:rsidR="00FE7D40" w:rsidRPr="00B31B44">
        <w:rPr>
          <w:rFonts w:cs="Times New Roman" w:hint="eastAsia"/>
          <w:color w:val="333333"/>
          <w:shd w:val="clear" w:color="auto" w:fill="FFFFFF"/>
        </w:rPr>
        <w:t xml:space="preserve"> </w:t>
      </w:r>
      <w:r w:rsidR="00FE7D40" w:rsidRPr="00B31B44">
        <w:rPr>
          <w:rFonts w:cs="Times New Roman"/>
          <w:color w:val="333333"/>
          <w:shd w:val="clear" w:color="auto" w:fill="FFFFFF"/>
        </w:rPr>
        <w:t xml:space="preserve">and </w:t>
      </w:r>
      <w:r w:rsidR="00FE7D40" w:rsidRPr="00B31B44">
        <w:rPr>
          <w:rFonts w:cs="Times New Roman" w:hint="eastAsia"/>
          <w:color w:val="333333"/>
          <w:shd w:val="clear" w:color="auto" w:fill="FFFFFF"/>
        </w:rPr>
        <w:t>0.04Mt CO2</w:t>
      </w:r>
      <w:r w:rsidR="00FE7D40" w:rsidRPr="00B31B44">
        <w:rPr>
          <w:rFonts w:cs="Times New Roman"/>
          <w:color w:val="333333"/>
          <w:shd w:val="clear" w:color="auto" w:fill="FFFFFF"/>
        </w:rPr>
        <w:t xml:space="preserve"> respectively. O</w:t>
      </w:r>
      <w:r w:rsidR="00FE7D40" w:rsidRPr="00B31B44">
        <w:rPr>
          <w:rFonts w:cs="Times New Roman" w:hint="eastAsia"/>
          <w:color w:val="333333"/>
          <w:shd w:val="clear" w:color="auto" w:fill="FFFFFF"/>
        </w:rPr>
        <w:t>ther</w:t>
      </w:r>
      <w:r w:rsidR="00FE7D40" w:rsidRPr="00B31B44">
        <w:rPr>
          <w:rFonts w:cs="Times New Roman"/>
          <w:color w:val="333333"/>
          <w:shd w:val="clear" w:color="auto" w:fill="FFFFFF"/>
        </w:rPr>
        <w:t xml:space="preserve"> </w:t>
      </w:r>
      <w:r w:rsidR="00FE7D40" w:rsidRPr="00B31B44">
        <w:rPr>
          <w:rFonts w:cs="Times New Roman" w:hint="eastAsia"/>
          <w:color w:val="333333"/>
          <w:shd w:val="clear" w:color="auto" w:fill="FFFFFF"/>
        </w:rPr>
        <w:t>provinces</w:t>
      </w:r>
      <w:r w:rsidR="00FE7D40" w:rsidRPr="00B31B44">
        <w:rPr>
          <w:rFonts w:cs="Times New Roman"/>
          <w:color w:val="333333"/>
          <w:shd w:val="clear" w:color="auto" w:fill="FFFFFF"/>
        </w:rPr>
        <w:t xml:space="preserve"> </w:t>
      </w:r>
      <w:r w:rsidR="00FE7D40" w:rsidRPr="00B31B44">
        <w:rPr>
          <w:rFonts w:cs="Times New Roman" w:hint="eastAsia"/>
          <w:color w:val="333333"/>
          <w:shd w:val="clear" w:color="auto" w:fill="FFFFFF"/>
        </w:rPr>
        <w:t>ranged</w:t>
      </w:r>
      <w:r w:rsidR="00FE7D40" w:rsidRPr="00B31B44">
        <w:rPr>
          <w:rFonts w:cs="Times New Roman"/>
          <w:color w:val="333333"/>
          <w:shd w:val="clear" w:color="auto" w:fill="FFFFFF"/>
        </w:rPr>
        <w:t xml:space="preserve"> </w:t>
      </w:r>
      <w:r w:rsidR="00FE7D40" w:rsidRPr="00B31B44">
        <w:rPr>
          <w:rFonts w:cs="Times New Roman" w:hint="eastAsia"/>
          <w:color w:val="333333"/>
          <w:shd w:val="clear" w:color="auto" w:fill="FFFFFF"/>
        </w:rPr>
        <w:t>from</w:t>
      </w:r>
      <w:r w:rsidR="00FE7D40" w:rsidRPr="00B31B44">
        <w:rPr>
          <w:rFonts w:cs="Times New Roman"/>
          <w:color w:val="333333"/>
          <w:shd w:val="clear" w:color="auto" w:fill="FFFFFF"/>
        </w:rPr>
        <w:t xml:space="preserve"> </w:t>
      </w:r>
      <w:r w:rsidR="00FE7D40" w:rsidRPr="00B31B44">
        <w:rPr>
          <w:rFonts w:cs="Times New Roman" w:hint="eastAsia"/>
          <w:color w:val="333333"/>
          <w:shd w:val="clear" w:color="auto" w:fill="FFFFFF"/>
        </w:rPr>
        <w:t>0.05</w:t>
      </w:r>
      <w:r w:rsidR="00FE7D40" w:rsidRPr="00B31B44">
        <w:rPr>
          <w:rFonts w:cs="Times New Roman"/>
          <w:color w:val="333333"/>
          <w:shd w:val="clear" w:color="auto" w:fill="FFFFFF"/>
        </w:rPr>
        <w:t xml:space="preserve"> to </w:t>
      </w:r>
      <w:r w:rsidR="00FE7D40" w:rsidRPr="00B31B44">
        <w:rPr>
          <w:rFonts w:cs="Times New Roman" w:hint="eastAsia"/>
          <w:color w:val="333333"/>
          <w:shd w:val="clear" w:color="auto" w:fill="FFFFFF"/>
        </w:rPr>
        <w:t>1.45Mt</w:t>
      </w:r>
      <w:r w:rsidR="006B6D9D">
        <w:rPr>
          <w:rFonts w:cs="Times New Roman"/>
          <w:color w:val="333333"/>
          <w:shd w:val="clear" w:color="auto" w:fill="FFFFFF"/>
        </w:rPr>
        <w:t xml:space="preserve"> (Figure.6.)</w:t>
      </w:r>
      <w:r w:rsidR="00FE7D40" w:rsidRPr="00B31B44">
        <w:rPr>
          <w:rFonts w:cs="Times New Roman"/>
          <w:color w:val="333333"/>
          <w:shd w:val="clear" w:color="auto" w:fill="FFFFFF"/>
        </w:rPr>
        <w:t>.</w:t>
      </w:r>
    </w:p>
    <w:p w14:paraId="5B1EC9EE" w14:textId="35346988" w:rsidR="00FE7D40" w:rsidRDefault="00FE7D40" w:rsidP="00FE7D40">
      <w:pPr>
        <w:ind w:firstLine="480"/>
      </w:pPr>
      <w:r w:rsidRPr="00FE7D40">
        <w:t xml:space="preserve">Figure </w:t>
      </w:r>
      <w:r w:rsidR="004E6C9A">
        <w:t>8</w:t>
      </w:r>
      <w:r w:rsidRPr="00FE7D40">
        <w:t xml:space="preserve"> illustrates the GHG emissions from sludge treatment and disposal under the five SSP pathways. Under all five pathways, GHG emissions will increase in varying degrees, with growth rates ranging from 10% to 50%. The sludge disposal method is an important factor affecting the carbon emission of sludge, and the four common sludge disposal methods are Landfill, Incineration, Land application, and Building material.</w:t>
      </w:r>
      <w:r>
        <w:t xml:space="preserve"> Landfill, not only consumes a large amount of land resources, but also has potential harm to groundwater and can affect human health. Therefore, this disposal method will be restricted in the future, Incineration will lead to a large amount of GHG emissions, but at present, about 15% of sludge is still treated and incinerated directly, which is an important source of carbon emissions from sludge. The use of sludge for building materials requires incineration treatment, which also has the disadvantage of wasting the chemical elements in sludge </w:t>
      </w:r>
      <w:r w:rsidR="007821E9">
        <w:t>(</w:t>
      </w:r>
      <w:proofErr w:type="spellStart"/>
      <w:r w:rsidR="007821E9" w:rsidRPr="007821E9">
        <w:rPr>
          <w:rFonts w:hint="eastAsia"/>
        </w:rPr>
        <w:t>Jin</w:t>
      </w:r>
      <w:proofErr w:type="spellEnd"/>
      <w:r w:rsidR="007821E9" w:rsidRPr="007821E9">
        <w:t xml:space="preserve"> et al., 2014</w:t>
      </w:r>
      <w:r w:rsidR="007821E9">
        <w:t>)</w:t>
      </w:r>
      <w:r>
        <w:t>. Land development and utilization, such as composting, will be an important way of sludge resource utilization in the future, which can reduce carbon emissions from sludge disposal by more than 90% compared to sludge incineration.</w:t>
      </w:r>
    </w:p>
    <w:p w14:paraId="146B0537" w14:textId="328B7053" w:rsidR="00FE7D40" w:rsidRDefault="00FE7D40" w:rsidP="00B45FC6">
      <w:pPr>
        <w:ind w:firstLine="480"/>
      </w:pPr>
      <w:r w:rsidRPr="00FE7D40">
        <w:t xml:space="preserve">Currently, these four methods </w:t>
      </w:r>
      <w:proofErr w:type="gramStart"/>
      <w:r w:rsidRPr="00FE7D40">
        <w:t>account</w:t>
      </w:r>
      <w:proofErr w:type="gramEnd"/>
      <w:r w:rsidRPr="00FE7D40">
        <w:t xml:space="preserve"> for about 55%, 15%, 20%, and 10% of sludge disposal in China respectively, with significant regional variations</w:t>
      </w:r>
      <w:r>
        <w:rPr>
          <w:rFonts w:hint="eastAsia"/>
        </w:rPr>
        <w:t>.</w:t>
      </w:r>
      <w:r>
        <w:t xml:space="preserve"> </w:t>
      </w:r>
      <w:r w:rsidRPr="00FE7D40">
        <w:t xml:space="preserve">LH, mainly in the central and western regions of China, the proportion of Landfill is 80%, and the phenomenon of sludge being discarded at will is widespread. As sludge </w:t>
      </w:r>
      <w:r w:rsidR="00D11DDD">
        <w:t>generations</w:t>
      </w:r>
      <w:r w:rsidRPr="00FE7D40">
        <w:t xml:space="preserve"> rises, the backward sludge disposal process will aggravate the environmental hazards of sludge.</w:t>
      </w:r>
      <w:r w:rsidR="00D11DDD">
        <w:t xml:space="preserve"> </w:t>
      </w:r>
      <w:r w:rsidR="00D11DDD" w:rsidRPr="00D11DDD">
        <w:t>The proportion of sludge incineration in the HH region is 20%, which will generate about 4-7 Mt</w:t>
      </w:r>
      <w:r w:rsidR="00B31B44">
        <w:t xml:space="preserve">s </w:t>
      </w:r>
      <w:r w:rsidR="00D11DDD" w:rsidRPr="00D11DDD">
        <w:t>CO</w:t>
      </w:r>
      <w:r w:rsidR="00D11DDD" w:rsidRPr="00B31B44">
        <w:rPr>
          <w:vertAlign w:val="subscript"/>
        </w:rPr>
        <w:t>2</w:t>
      </w:r>
      <w:r w:rsidR="00D11DDD" w:rsidRPr="00D11DDD">
        <w:t xml:space="preserve"> per year. regions with a large proportion of Land application, such as Hainan Province, with a proportion of nearly 90%, are ideal for the future development of sludge disposal methods nationwide</w:t>
      </w:r>
      <w:r w:rsidR="00D11DDD">
        <w:t xml:space="preserve">. </w:t>
      </w:r>
      <w:r w:rsidR="00D11DDD" w:rsidRPr="00D11DDD">
        <w:t>If the future sludge disposal method in China is composed of 5%, 5%, 70%, 10%</w:t>
      </w:r>
      <w:r w:rsidR="00B31B44">
        <w:t xml:space="preserve"> (The improved sludge disposal methods)</w:t>
      </w:r>
      <w:r w:rsidR="00D11DDD" w:rsidRPr="00D11DDD">
        <w:t>, the annual carbon emission from sludge will be reduced by 17.85, 18.19, 19.27, 18.61, 19.14Mt</w:t>
      </w:r>
      <w:r w:rsidR="00B31B44">
        <w:rPr>
          <w:rFonts w:hint="eastAsia"/>
        </w:rPr>
        <w:t>s</w:t>
      </w:r>
      <w:r w:rsidR="00D11DDD" w:rsidRPr="00D11DDD">
        <w:t xml:space="preserve"> in five scenarios respectively by 2030</w:t>
      </w:r>
      <w:r w:rsidR="00001C44">
        <w:t xml:space="preserve">. </w:t>
      </w:r>
      <w:r w:rsidR="00D11DDD" w:rsidRPr="00D11DDD">
        <w:t xml:space="preserve">Meanwhile, AD, </w:t>
      </w:r>
      <w:r w:rsidR="00D11DDD" w:rsidRPr="00D11DDD">
        <w:lastRenderedPageBreak/>
        <w:t>as a key technology in sludge disposal, can further reduce 10-13Mt</w:t>
      </w:r>
      <w:r w:rsidR="00B31B44">
        <w:t xml:space="preserve">s </w:t>
      </w:r>
      <w:r w:rsidR="00D11DDD" w:rsidRPr="00D11DDD">
        <w:t>CO</w:t>
      </w:r>
      <w:r w:rsidR="00D11DDD" w:rsidRPr="00B31B44">
        <w:rPr>
          <w:vertAlign w:val="subscript"/>
        </w:rPr>
        <w:t>2</w:t>
      </w:r>
      <w:r w:rsidR="00D11DDD" w:rsidRPr="00D11DDD">
        <w:t xml:space="preserve"> emissions on the result of improving sludge disposal methods</w:t>
      </w:r>
      <w:r w:rsidR="003853C4">
        <w:t xml:space="preserve"> </w:t>
      </w:r>
      <w:r w:rsidR="003853C4">
        <w:rPr>
          <w:rFonts w:hint="eastAsia"/>
        </w:rPr>
        <w:t>which</w:t>
      </w:r>
      <w:r w:rsidR="003853C4">
        <w:t xml:space="preserve"> </w:t>
      </w:r>
      <w:r w:rsidR="003853C4">
        <w:rPr>
          <w:rFonts w:hint="eastAsia"/>
        </w:rPr>
        <w:t>is</w:t>
      </w:r>
      <w:r w:rsidR="003853C4">
        <w:t xml:space="preserve"> </w:t>
      </w:r>
      <w:r w:rsidR="003853C4">
        <w:rPr>
          <w:rFonts w:hint="eastAsia"/>
        </w:rPr>
        <w:t>about</w:t>
      </w:r>
      <w:r w:rsidR="003853C4">
        <w:t xml:space="preserve"> 80</w:t>
      </w:r>
      <w:r w:rsidR="003853C4">
        <w:rPr>
          <w:rFonts w:hint="eastAsia"/>
        </w:rPr>
        <w:t>%</w:t>
      </w:r>
      <w:r w:rsidR="003853C4">
        <w:t xml:space="preserve"> </w:t>
      </w:r>
      <w:r w:rsidR="003853C4">
        <w:rPr>
          <w:rFonts w:hint="eastAsia"/>
        </w:rPr>
        <w:t>reduction</w:t>
      </w:r>
      <w:r w:rsidR="003853C4">
        <w:t xml:space="preserve"> </w:t>
      </w:r>
      <w:r w:rsidR="003853C4">
        <w:rPr>
          <w:rFonts w:hint="eastAsia"/>
        </w:rPr>
        <w:t>compared</w:t>
      </w:r>
      <w:r w:rsidR="003853C4">
        <w:t xml:space="preserve"> </w:t>
      </w:r>
      <w:r w:rsidR="003853C4">
        <w:rPr>
          <w:rFonts w:hint="eastAsia"/>
        </w:rPr>
        <w:t>with</w:t>
      </w:r>
      <w:r w:rsidR="003853C4">
        <w:t xml:space="preserve"> </w:t>
      </w:r>
      <w:r w:rsidR="003853C4">
        <w:rPr>
          <w:rFonts w:hint="eastAsia"/>
        </w:rPr>
        <w:t>present</w:t>
      </w:r>
      <w:r w:rsidR="003853C4">
        <w:t xml:space="preserve"> </w:t>
      </w:r>
      <w:r w:rsidR="003853C4">
        <w:rPr>
          <w:rFonts w:hint="eastAsia"/>
        </w:rPr>
        <w:t>sludge</w:t>
      </w:r>
      <w:r w:rsidR="003853C4">
        <w:t xml:space="preserve"> </w:t>
      </w:r>
      <w:r w:rsidR="003853C4">
        <w:rPr>
          <w:rFonts w:hint="eastAsia"/>
        </w:rPr>
        <w:t>disposal</w:t>
      </w:r>
      <w:r w:rsidR="00D11DDD" w:rsidRPr="00D11DDD">
        <w:t>. Increasing the proportion of Land application and popularizing AD technology are important paths for future sludge carbon reduction</w:t>
      </w:r>
      <w:r w:rsidR="001A75A1">
        <w:rPr>
          <w:rFonts w:hint="eastAsia"/>
        </w:rPr>
        <w:t>.</w:t>
      </w:r>
      <w:r w:rsidR="001A75A1">
        <w:t xml:space="preserve"> </w:t>
      </w:r>
      <w:r w:rsidR="001A75A1" w:rsidRPr="001A75A1">
        <w:t>This is especially true for areas where sludge production is difficult to reduce due to rapid economic development and rapid growth in water demand, mainly including HH, provinces with rapid sludge growth in LH.</w:t>
      </w:r>
    </w:p>
    <w:p w14:paraId="02619E40" w14:textId="6001E8B1" w:rsidR="006B6D9D" w:rsidRDefault="00CD2625" w:rsidP="00DC1049">
      <w:pPr>
        <w:ind w:firstLine="480"/>
      </w:pPr>
      <w:r>
        <w:rPr>
          <w:rFonts w:hint="eastAsia"/>
        </w:rPr>
        <w:t>T</w:t>
      </w:r>
      <w:r>
        <w:t>o evaluate the potential of Greenhouse Gas Emission Reduction (PGER)</w:t>
      </w:r>
      <w:r w:rsidR="003E7465">
        <w:t xml:space="preserve"> when implementing Anaerobic digestion and improving sludge disposal methods. We defined another scenario called Low Carbon Disposal (LCD) scenario </w:t>
      </w:r>
      <w:r w:rsidR="009F4A80">
        <w:t>which assume all the sludge were treated with anaerobic digestion and improved sludge disposal methods (</w:t>
      </w:r>
      <w:r w:rsidR="009F4A80" w:rsidRPr="00D11DDD">
        <w:t>5%, 5%, 70%, 10%</w:t>
      </w:r>
      <w:r w:rsidR="009F4A80">
        <w:t xml:space="preserve"> for </w:t>
      </w:r>
      <w:r w:rsidR="009F4A80" w:rsidRPr="00FE7D40">
        <w:t>Landfill, Incineration, Land application, and Building material</w:t>
      </w:r>
      <w:r w:rsidR="009F4A80">
        <w:t xml:space="preserve"> respectively).</w:t>
      </w:r>
      <w:r w:rsidR="00F94B1D">
        <w:t xml:space="preserve"> U</w:t>
      </w:r>
      <w:r w:rsidR="00F94B1D">
        <w:rPr>
          <w:rFonts w:hint="eastAsia"/>
        </w:rPr>
        <w:t>nder</w:t>
      </w:r>
      <w:r w:rsidR="00F94B1D">
        <w:t xml:space="preserve"> </w:t>
      </w:r>
      <w:r w:rsidR="00F94B1D">
        <w:rPr>
          <w:rFonts w:hint="eastAsia"/>
        </w:rPr>
        <w:t>the</w:t>
      </w:r>
      <w:r w:rsidR="00F94B1D">
        <w:t xml:space="preserve"> LCD </w:t>
      </w:r>
      <w:r w:rsidR="00F94B1D">
        <w:rPr>
          <w:rFonts w:hint="eastAsia"/>
        </w:rPr>
        <w:t>scenario</w:t>
      </w:r>
      <w:r w:rsidR="00F94B1D">
        <w:t>, the GHG emission were effectively reduced</w:t>
      </w:r>
      <w:r w:rsidR="00F94B1D" w:rsidRPr="00F94B1D">
        <w:t xml:space="preserve"> </w:t>
      </w:r>
      <w:r w:rsidR="00F94B1D">
        <w:t>(</w:t>
      </w:r>
      <w:r w:rsidR="00F94B1D" w:rsidRPr="00FE7D40">
        <w:t xml:space="preserve">Figure </w:t>
      </w:r>
      <w:r w:rsidR="00F94B1D">
        <w:t>7</w:t>
      </w:r>
      <w:r w:rsidR="00F94B1D">
        <w:rPr>
          <w:rFonts w:hint="eastAsia"/>
        </w:rPr>
        <w:t>)</w:t>
      </w:r>
      <w:r w:rsidR="00F94B1D">
        <w:t>. T</w:t>
      </w:r>
      <w:r w:rsidR="00F94B1D">
        <w:rPr>
          <w:rFonts w:hint="eastAsia"/>
        </w:rPr>
        <w:t>h</w:t>
      </w:r>
      <w:r w:rsidR="00F94B1D">
        <w:t xml:space="preserve">e PGER were correlated to its total GHG emissions under different scenarios. From SSP1 to SSP5, the PGER were </w:t>
      </w:r>
      <w:r w:rsidR="00DC1049">
        <w:t>44.38, 46.55, 50.58, 48.74, 52.30Mt respectively which was about 75%</w:t>
      </w:r>
      <w:r w:rsidR="00DC1049">
        <w:rPr>
          <w:rFonts w:hint="eastAsia"/>
        </w:rPr>
        <w:t xml:space="preserve"> </w:t>
      </w:r>
      <w:r w:rsidR="00DC1049">
        <w:t>of its total GHG emissions of Origin scenario (Without anaerobic digestion and improved disposal methods.)</w:t>
      </w:r>
    </w:p>
    <w:p w14:paraId="16535722" w14:textId="31DD46BD" w:rsidR="00034E4F" w:rsidRDefault="00034E4F" w:rsidP="00B45FC6">
      <w:pPr>
        <w:ind w:firstLine="480"/>
      </w:pPr>
      <w:r w:rsidRPr="00034E4F">
        <w:t xml:space="preserve">In summary, to control the growth of carbon emissions from sludge, the introduction of AD measures and changes in sludge emission measures are effective tools. Without any intervention, sludge carbon emissions will continue to grow from 2020-2060. The trend of sludge carbon emissions will slow down as AD technology becomes widespread, and sludge carbon emissions will be the same in 2060 as in 2017 when each of the four major regions reaches a different </w:t>
      </w:r>
      <w:r w:rsidR="005F4DAD">
        <w:t>percent</w:t>
      </w:r>
      <w:r w:rsidRPr="00034E4F">
        <w:t xml:space="preserve"> of </w:t>
      </w:r>
      <w:r w:rsidR="005F4DAD">
        <w:t>AD implementation</w:t>
      </w:r>
      <w:r w:rsidRPr="00034E4F">
        <w:t xml:space="preserve">. </w:t>
      </w:r>
      <w:moveFromRangeStart w:id="5" w:author="2578" w:date="2021-11-20T19:53:00Z" w:name="move88330451"/>
      <w:moveFrom w:id="6" w:author="2578" w:date="2021-11-20T19:53:00Z">
        <w:r w:rsidRPr="00034E4F" w:rsidDel="00EE632B">
          <w:t xml:space="preserve">LH, HL, and HH will require </w:t>
        </w:r>
        <w:r w:rsidR="005F4DAD" w:rsidDel="00EE632B">
          <w:t xml:space="preserve">67%, 41%, and 18% of total sludge generation to be implemented with AD in SSP1 scenario respectively. </w:t>
        </w:r>
        <w:r w:rsidR="0039694F" w:rsidDel="00EE632B">
          <w:t>(Table.</w:t>
        </w:r>
        <w:r w:rsidR="004E6C9A" w:rsidDel="00EE632B">
          <w:t>4</w:t>
        </w:r>
        <w:r w:rsidR="0039694F" w:rsidDel="00EE632B">
          <w:t>.)</w:t>
        </w:r>
        <w:r w:rsidRPr="00034E4F" w:rsidDel="00EE632B">
          <w:t>.</w:t>
        </w:r>
        <w:r w:rsidR="004E6C9A" w:rsidDel="00EE632B">
          <w:t xml:space="preserve"> </w:t>
        </w:r>
      </w:moveFrom>
      <w:moveFromRangeEnd w:id="5"/>
      <w:moveToRangeStart w:id="7" w:author="2578" w:date="2021-11-20T19:53:00Z" w:name="move88330451"/>
      <w:moveTo w:id="8" w:author="2578" w:date="2021-11-20T19:53:00Z">
        <w:r w:rsidR="00EE632B" w:rsidRPr="00034E4F">
          <w:t xml:space="preserve">LH, HL, and HH will require </w:t>
        </w:r>
        <w:r w:rsidR="00EE632B">
          <w:t>67%, 41%, and 18% of total sludge generation to be implemented with AD in SSP1 scenario respectively. (Table.4.)</w:t>
        </w:r>
        <w:r w:rsidR="00EE632B" w:rsidRPr="00034E4F">
          <w:t>.</w:t>
        </w:r>
      </w:moveTo>
      <w:moveToRangeEnd w:id="7"/>
    </w:p>
    <w:p w14:paraId="580BEC17" w14:textId="5CAA6242" w:rsidR="00034E4F" w:rsidRPr="00062D4D" w:rsidRDefault="00C8680A" w:rsidP="00034E4F">
      <w:pPr>
        <w:pStyle w:val="aa"/>
        <w:keepNext/>
        <w:ind w:firstLineChars="0" w:firstLine="0"/>
        <w:rPr>
          <w:rFonts w:ascii="Times New Roman" w:hAnsi="Times New Roman" w:cs="Times New Roman"/>
          <w:sz w:val="18"/>
          <w:szCs w:val="18"/>
        </w:rPr>
      </w:pPr>
      <w:r>
        <w:rPr>
          <w:noProof/>
        </w:rPr>
        <w:lastRenderedPageBreak/>
        <w:pict w14:anchorId="5B0DDD9B">
          <v:group id="组合 29" o:spid="_x0000_s2050" alt="" style="position:absolute;left:0;text-align:left;margin-left:-25.5pt;margin-top:13.5pt;width:495.3pt;height:417.75pt;z-index:251659264;mso-width-relative:margin;mso-height-relative:margin" coordsize="62909,48394">
            <v:shape id="图片 19" o:spid="_x0000_s2051" type="#_x0000_t75" alt="" style="position:absolute;left:2095;width:59823;height:42221;visibility:visible;mso-wrap-style:square">
              <v:imagedata r:id="rId36" o:title=""/>
              <o:lock v:ext="edit" aspectratio="f"/>
            </v:shape>
            <v:shape id="文本框 22" o:spid="_x0000_s2052" type="#_x0000_t202" alt="" style="position:absolute;top:43250;width:62909;height:5144;visibility:visible;mso-wrap-style:square;v-text-anchor:top" stroked="f">
              <v:textbox inset="0,0,0,0">
                <w:txbxContent>
                  <w:p w14:paraId="49141C21" w14:textId="5702435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4E6C9A">
                      <w:rPr>
                        <w:rFonts w:ascii="Times New Roman" w:hAnsi="Times New Roman" w:cs="Times New Roman"/>
                        <w:b/>
                        <w:bCs/>
                      </w:rPr>
                      <w:t>8</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w:r>
      <w:r w:rsidR="00034E4F" w:rsidRPr="00062D4D">
        <w:rPr>
          <w:rFonts w:ascii="Times New Roman" w:hAnsi="Times New Roman" w:cs="Times New Roman"/>
          <w:b/>
          <w:bCs/>
        </w:rPr>
        <w:t>Tab</w:t>
      </w:r>
      <w:r w:rsidR="00034E4F">
        <w:rPr>
          <w:rFonts w:ascii="Times New Roman" w:hAnsi="Times New Roman" w:cs="Times New Roman"/>
          <w:b/>
          <w:bCs/>
        </w:rPr>
        <w:t>le</w:t>
      </w:r>
      <w:r w:rsidR="00034E4F" w:rsidRPr="00062D4D">
        <w:rPr>
          <w:rFonts w:ascii="Times New Roman" w:hAnsi="Times New Roman" w:cs="Times New Roman"/>
          <w:b/>
          <w:bCs/>
        </w:rPr>
        <w:t xml:space="preserve">. </w:t>
      </w:r>
      <w:r w:rsidR="004E6C9A">
        <w:rPr>
          <w:rFonts w:ascii="Times New Roman" w:hAnsi="Times New Roman" w:cs="Times New Roman"/>
          <w:b/>
          <w:bCs/>
        </w:rPr>
        <w:t>4</w:t>
      </w:r>
      <w:r w:rsidR="00034E4F" w:rsidRPr="00062D4D">
        <w:rPr>
          <w:rFonts w:ascii="Times New Roman" w:hAnsi="Times New Roman" w:cs="Times New Roman"/>
          <w:b/>
          <w:bCs/>
        </w:rPr>
        <w:t>.</w:t>
      </w:r>
      <w:r w:rsidR="00034E4F" w:rsidRPr="00062D4D">
        <w:rPr>
          <w:rFonts w:ascii="Times New Roman" w:hAnsi="Times New Roman" w:cs="Times New Roman"/>
          <w:sz w:val="18"/>
          <w:szCs w:val="18"/>
        </w:rPr>
        <w:t xml:space="preserve"> </w:t>
      </w:r>
      <w:r w:rsidR="0039694F" w:rsidRPr="0039694F">
        <w:rPr>
          <w:rFonts w:ascii="Times New Roman" w:hAnsi="Times New Roman" w:cs="Times New Roman"/>
          <w:sz w:val="18"/>
          <w:szCs w:val="18"/>
        </w:rPr>
        <w:t>Prevalence of AD in 20</w:t>
      </w:r>
      <w:r w:rsidR="00DC1049">
        <w:rPr>
          <w:rFonts w:ascii="Times New Roman" w:hAnsi="Times New Roman" w:cs="Times New Roman"/>
          <w:sz w:val="18"/>
          <w:szCs w:val="18"/>
        </w:rPr>
        <w:t>55</w:t>
      </w:r>
      <w:r w:rsidR="0039694F" w:rsidRPr="0039694F">
        <w:rPr>
          <w:rFonts w:ascii="Times New Roman" w:hAnsi="Times New Roman" w:cs="Times New Roman"/>
          <w:sz w:val="18"/>
          <w:szCs w:val="18"/>
        </w:rPr>
        <w:t xml:space="preserve"> when sludge carbon emissions are the same as in 2017 (no change in sludge disposal method)</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0DF35A03" w:rsidR="0039694F" w:rsidRPr="0039694F" w:rsidRDefault="0039694F" w:rsidP="0039694F">
            <w:pPr>
              <w:pStyle w:val="ac"/>
              <w:widowControl/>
              <w:ind w:firstLine="422"/>
              <w:rPr>
                <w:rFonts w:ascii="Times New Roman" w:hAnsi="Times New Roman"/>
                <w:b/>
                <w:bCs/>
                <w:sz w:val="21"/>
                <w:szCs w:val="21"/>
                <w:lang w:eastAsia="zh-CN"/>
              </w:rPr>
            </w:pPr>
            <w:proofErr w:type="gramStart"/>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4061AF">
              <w:rPr>
                <w:rFonts w:ascii="Times New Roman" w:hAnsi="Times New Roman"/>
                <w:b/>
                <w:bCs/>
                <w:sz w:val="21"/>
                <w:szCs w:val="21"/>
                <w:lang w:eastAsia="zh-CN"/>
              </w:rPr>
              <w:t>(</w:t>
            </w:r>
            <w:proofErr w:type="gramEnd"/>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1CC28972" w:rsidR="0039694F" w:rsidRPr="0039694F" w:rsidRDefault="0039694F" w:rsidP="0039694F">
            <w:pPr>
              <w:pStyle w:val="ac"/>
              <w:widowControl/>
              <w:ind w:firstLine="422"/>
              <w:rPr>
                <w:rFonts w:ascii="Times New Roman" w:hAnsi="Times New Roman"/>
                <w:b/>
                <w:bCs/>
                <w:sz w:val="21"/>
                <w:szCs w:val="21"/>
                <w:lang w:eastAsia="zh-CN"/>
              </w:rPr>
            </w:pPr>
            <w:proofErr w:type="gramStart"/>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4061AF">
              <w:rPr>
                <w:rFonts w:ascii="Times New Roman" w:hAnsi="Times New Roman"/>
                <w:b/>
                <w:bCs/>
                <w:sz w:val="21"/>
                <w:szCs w:val="21"/>
                <w:lang w:eastAsia="zh-CN"/>
              </w:rPr>
              <w:t>(</w:t>
            </w:r>
            <w:proofErr w:type="gramEnd"/>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6E1FA5DD" w:rsidR="0039694F" w:rsidRPr="0039694F" w:rsidRDefault="0039694F" w:rsidP="0039694F">
            <w:pPr>
              <w:pStyle w:val="ac"/>
              <w:widowControl/>
              <w:ind w:firstLine="422"/>
              <w:rPr>
                <w:rFonts w:ascii="Times New Roman" w:hAnsi="Times New Roman"/>
                <w:b/>
                <w:bCs/>
                <w:sz w:val="21"/>
                <w:szCs w:val="21"/>
                <w:lang w:eastAsia="zh-CN"/>
              </w:rPr>
            </w:pPr>
            <w:proofErr w:type="gramStart"/>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4061AF">
              <w:rPr>
                <w:rFonts w:ascii="Times New Roman" w:hAnsi="Times New Roman"/>
                <w:b/>
                <w:bCs/>
                <w:sz w:val="21"/>
                <w:szCs w:val="21"/>
                <w:lang w:eastAsia="zh-CN"/>
              </w:rPr>
              <w:t>(</w:t>
            </w:r>
            <w:proofErr w:type="gramEnd"/>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129EC637" w:rsidR="0039694F" w:rsidRPr="0039694F" w:rsidRDefault="0039694F" w:rsidP="0039694F">
            <w:pPr>
              <w:pStyle w:val="ac"/>
              <w:widowControl/>
              <w:ind w:firstLine="422"/>
              <w:rPr>
                <w:rFonts w:ascii="Times New Roman" w:hAnsi="Times New Roman"/>
                <w:b/>
                <w:bCs/>
                <w:sz w:val="21"/>
                <w:szCs w:val="21"/>
                <w:lang w:eastAsia="zh-CN"/>
              </w:rPr>
            </w:pPr>
            <w:proofErr w:type="gramStart"/>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4061AF">
              <w:rPr>
                <w:rFonts w:ascii="Times New Roman" w:hAnsi="Times New Roman"/>
                <w:b/>
                <w:bCs/>
                <w:sz w:val="21"/>
                <w:szCs w:val="21"/>
                <w:lang w:eastAsia="zh-CN"/>
              </w:rPr>
              <w:t>(</w:t>
            </w:r>
            <w:proofErr w:type="gramEnd"/>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77777777" w:rsidR="00034E4F" w:rsidRDefault="00034E4F" w:rsidP="00B45FC6">
      <w:pPr>
        <w:ind w:firstLine="480"/>
      </w:pPr>
    </w:p>
    <w:p w14:paraId="7D0E4050" w14:textId="7600BFEF" w:rsidR="00E47BB9" w:rsidRPr="00C60177" w:rsidRDefault="00B45FC6" w:rsidP="006B6D9D">
      <w:pPr>
        <w:pStyle w:val="2"/>
      </w:pPr>
      <w:r>
        <w:lastRenderedPageBreak/>
        <w:t xml:space="preserve">3.4. </w:t>
      </w:r>
      <w:r>
        <w:rPr>
          <w:rFonts w:eastAsia="宋体"/>
        </w:rPr>
        <w:t>U</w:t>
      </w:r>
      <w:r>
        <w:rPr>
          <w:rFonts w:eastAsia="宋体" w:hint="eastAsia"/>
        </w:rPr>
        <w:t>ncertainties</w:t>
      </w:r>
      <w:r w:rsidR="00EC5BD8">
        <w:rPr>
          <w:rFonts w:eastAsia="宋体"/>
        </w:rPr>
        <w:t xml:space="preserve"> </w:t>
      </w:r>
    </w:p>
    <w:p w14:paraId="6B2D6100" w14:textId="5BB1DC16" w:rsidR="00B45FC6" w:rsidRDefault="00B45FC6" w:rsidP="00B45FC6">
      <w:pPr>
        <w:ind w:firstLine="480"/>
      </w:pPr>
      <w:r>
        <w:rPr>
          <w:rFonts w:hint="eastAsia"/>
        </w:rPr>
        <w:t>Projection</w:t>
      </w:r>
      <w:r>
        <w:t xml:space="preserve"> analysis contains several difficult-to-quantify uncertainties. The uncertainties in sludge projection come from various aspects, such as simplifications of urbanization growth and </w:t>
      </w:r>
      <w:r>
        <w:rPr>
          <w:rFonts w:hint="eastAsia"/>
        </w:rPr>
        <w:t>city</w:t>
      </w:r>
      <w:r>
        <w:t xml:space="preserve"> expansion. </w:t>
      </w:r>
      <w:r w:rsidR="00E11ABA">
        <w:t>We used 5% to draw the uncertainty of our projection</w:t>
      </w:r>
      <w:r w:rsidR="004E6C9A">
        <w:t xml:space="preserve"> in figure 8</w:t>
      </w:r>
      <w:r w:rsidR="00D44460">
        <w:t>.</w:t>
      </w:r>
    </w:p>
    <w:p w14:paraId="5F661579" w14:textId="38A397F5" w:rsidR="00612AE3" w:rsidRDefault="00B45FC6" w:rsidP="00612AE3">
      <w:pPr>
        <w:keepNext/>
        <w:ind w:firstLine="480"/>
      </w:pPr>
      <w:r>
        <w:t xml:space="preserve">There are uncertainties in the scenario results given that scenarios are based on </w:t>
      </w:r>
      <w:proofErr w:type="gramStart"/>
      <w:r>
        <w:t>a large number of</w:t>
      </w:r>
      <w:proofErr w:type="gramEnd"/>
      <w:r>
        <w:t xml:space="preserve"> assumptions about the future. Scenario results may be different if any of the hypotheses are changed, or even tweaked. However, a scenario projection is not a prediction; the goal of scenario analysis, as we understand it and have tried to employ it, is to provide a plausible glimpse of future socioeconomic conditions if stated assumptions hold. In other words, it is meant to be instructive and comparative, not predictive and absolute. </w:t>
      </w:r>
      <w:r w:rsidR="007821E9" w:rsidRPr="007821E9">
        <w:t>In order to quantify the uncertainty of the prediction results, this paper takes the upper and lower 5% intervals for the predicted independent variables, respectively, to re-predict the sludge production.</w:t>
      </w:r>
      <w:r w:rsidR="007F4AD1" w:rsidRPr="007F4AD1">
        <w:t xml:space="preserve"> </w:t>
      </w:r>
      <w:r w:rsidR="00277AAA">
        <w:t>I</w:t>
      </w:r>
      <w:r w:rsidR="00277AAA">
        <w:rPr>
          <w:rFonts w:hint="eastAsia"/>
        </w:rPr>
        <w:t>n</w:t>
      </w:r>
      <w:r w:rsidR="00277AAA">
        <w:t xml:space="preserve"> SSP1 to SSP5 scenarios, SSP</w:t>
      </w:r>
      <w:r w:rsidR="00612AE3">
        <w:t>2</w:t>
      </w:r>
      <w:r w:rsidR="00277AAA">
        <w:t xml:space="preserve"> has the lowest variance while SSP</w:t>
      </w:r>
      <w:r w:rsidR="00612AE3">
        <w:t>4</w:t>
      </w:r>
      <w:r w:rsidR="00277AAA">
        <w:t xml:space="preserve"> has the greatest, which means SSP</w:t>
      </w:r>
      <w:r w:rsidR="00612AE3">
        <w:t>4</w:t>
      </w:r>
      <w:r w:rsidR="00277AAA">
        <w:t xml:space="preserve"> scenario has the greatest uncertainty of sludge growth in the future</w:t>
      </w:r>
      <w:r w:rsidR="00612AE3">
        <w:t xml:space="preserve"> (Figure.</w:t>
      </w:r>
      <w:commentRangeStart w:id="9"/>
      <w:r w:rsidR="00612AE3">
        <w:t>9</w:t>
      </w:r>
      <w:commentRangeEnd w:id="9"/>
      <w:r w:rsidR="00EE632B">
        <w:rPr>
          <w:rStyle w:val="a7"/>
        </w:rPr>
        <w:commentReference w:id="9"/>
      </w:r>
      <w:r w:rsidR="00612AE3">
        <w:t>.)</w:t>
      </w:r>
      <w:r w:rsidR="00277AAA">
        <w:t>.</w:t>
      </w:r>
      <w:moveFromRangeStart w:id="10" w:author="2578" w:date="2021-11-20T19:54:00Z" w:name="move88330491"/>
      <w:moveFrom w:id="11" w:author="2578" w:date="2021-11-20T19:54:00Z">
        <w:r w:rsidR="00612AE3" w:rsidDel="00EE632B">
          <w:rPr>
            <w:noProof/>
          </w:rPr>
          <w:drawing>
            <wp:inline distT="0" distB="0" distL="0" distR="0" wp14:anchorId="03ED15F8" wp14:editId="1CA9093F">
              <wp:extent cx="5272448" cy="1445957"/>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6654" cy="1466308"/>
                      </a:xfrm>
                      <a:prstGeom prst="rect">
                        <a:avLst/>
                      </a:prstGeom>
                    </pic:spPr>
                  </pic:pic>
                </a:graphicData>
              </a:graphic>
            </wp:inline>
          </w:drawing>
        </w:r>
      </w:moveFrom>
      <w:moveFromRangeEnd w:id="10"/>
      <w:ins w:id="12" w:author="2578" w:date="2021-11-20T19:54:00Z">
        <w:r w:rsidR="00EE632B" w:rsidRPr="00EE632B">
          <w:rPr>
            <w:noProof/>
          </w:rPr>
          <w:t xml:space="preserve"> </w:t>
        </w:r>
      </w:ins>
      <w:moveToRangeStart w:id="13" w:author="2578" w:date="2021-11-20T19:54:00Z" w:name="move88330491"/>
      <w:moveTo w:id="14" w:author="2578" w:date="2021-11-20T19:54:00Z">
        <w:r w:rsidR="00EE632B">
          <w:rPr>
            <w:noProof/>
          </w:rPr>
          <w:drawing>
            <wp:inline distT="0" distB="0" distL="0" distR="0" wp14:anchorId="4324F50E" wp14:editId="7BD9F220">
              <wp:extent cx="5272448" cy="1445957"/>
              <wp:effectExtent l="0" t="0" r="0" b="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6654" cy="1466308"/>
                      </a:xfrm>
                      <a:prstGeom prst="rect">
                        <a:avLst/>
                      </a:prstGeom>
                    </pic:spPr>
                  </pic:pic>
                </a:graphicData>
              </a:graphic>
            </wp:inline>
          </w:drawing>
        </w:r>
      </w:moveTo>
      <w:moveToRangeEnd w:id="13"/>
    </w:p>
    <w:p w14:paraId="790CCEBD" w14:textId="27E449BF" w:rsidR="00612AE3" w:rsidRPr="00921A6F" w:rsidRDefault="00612AE3" w:rsidP="00612AE3">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Pr>
          <w:rFonts w:ascii="Times New Roman" w:hAnsi="Times New Roman" w:cs="Times New Roman"/>
          <w:b/>
          <w:bCs/>
        </w:rPr>
        <w:t>9</w:t>
      </w:r>
      <w:r w:rsidRPr="00B13067">
        <w:rPr>
          <w:rFonts w:ascii="Times New Roman" w:hAnsi="Times New Roman" w:cs="Times New Roman"/>
          <w:b/>
          <w:bCs/>
        </w:rPr>
        <w:t>.</w:t>
      </w:r>
      <w:r>
        <w:t xml:space="preserve"> </w:t>
      </w:r>
      <w:r>
        <w:rPr>
          <w:rFonts w:ascii="Times New Roman" w:hAnsi="Times New Roman" w:cs="Times New Roman"/>
          <w:sz w:val="18"/>
          <w:szCs w:val="18"/>
        </w:rPr>
        <w:t>Uncertainties of sludge prediction under different SSP scenarios.</w: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71EF65A6" w14:textId="2578F0AA" w:rsidR="00D11DDD" w:rsidRDefault="00D11DDD" w:rsidP="00D11DDD">
      <w:pPr>
        <w:ind w:firstLine="480"/>
      </w:pPr>
      <w:r>
        <w:rPr>
          <w:rFonts w:hint="eastAsia"/>
        </w:rPr>
        <w:t>To</w:t>
      </w:r>
      <w:r>
        <w:t xml:space="preserve"> </w:t>
      </w:r>
      <w:r>
        <w:rPr>
          <w:rFonts w:hint="eastAsia"/>
        </w:rPr>
        <w:t>provide</w:t>
      </w:r>
      <w:r>
        <w:t xml:space="preserve"> a picture of sludge generation and its GHG emission development in China, this paper expanded on existing research and forecasted the sludge generation of 30 provinces from 2018 to 2060. In this process, we used SSP and random forest to forecast sludge generation in China. The results of this paper provide more evidence for the development trends of sludge generation and its GHG emissions in China as a whole and in various regions and support relevant research in the future.</w:t>
      </w:r>
    </w:p>
    <w:p w14:paraId="2C99D0F4" w14:textId="459DB8C7" w:rsidR="00FF4833" w:rsidRDefault="00D11DDD" w:rsidP="006B6D9D">
      <w:pPr>
        <w:ind w:firstLineChars="0" w:firstLine="420"/>
      </w:pPr>
      <w:r>
        <w:rPr>
          <w:rFonts w:hint="eastAsia"/>
        </w:rPr>
        <w:t>T</w:t>
      </w:r>
      <w:r>
        <w:t>he main conclusions of this study can be drawn.</w:t>
      </w:r>
      <w:r w:rsidR="00A466D7">
        <w:rPr>
          <w:rFonts w:hint="eastAsia"/>
        </w:rPr>
        <w:t xml:space="preserve"> </w:t>
      </w:r>
      <w:r w:rsidR="006B6D9D">
        <w:t xml:space="preserve">(1) </w:t>
      </w:r>
      <w:r w:rsidR="003853C4" w:rsidRPr="003853C4">
        <w:t>Under the SSP5 pathway, sludge production will reach 25.25 Mt in 2060, which is 2.45 times of that in 2017, and the resulting 70.04 Mt CO2 will intensify the pressure of carbon emission reduction. Relatively, under the SSP1 scenario, if the sludge is treated by AD, the carbon emission can be controlled at about 20Mt, which is most favorable to sludge and its carbon emission reduction. (2) Sludge growth trends in different regions of China can be divided into four patterns, with the central and western and northern regions having greater urbanization development potential and higher sludge growth rates. Combining low-carbon eating habits and improving wastewater treatment technologies to reduce sludge production and form a sludge reduction path from source to end is an important means to reverse the trend of rapid sludge growth. (3) Improving Land Application in sludge disposal and popularizing AD disposal technology</w:t>
      </w:r>
      <w:r w:rsidR="004E6C9A">
        <w:t xml:space="preserve"> (LCD </w:t>
      </w:r>
      <w:proofErr w:type="spellStart"/>
      <w:r w:rsidR="004E6C9A">
        <w:t>scennario</w:t>
      </w:r>
      <w:proofErr w:type="spellEnd"/>
      <w:r w:rsidR="004E6C9A">
        <w:t>)</w:t>
      </w:r>
      <w:r w:rsidR="003853C4" w:rsidRPr="003853C4">
        <w:t xml:space="preserve"> are effective means of sludge carbon reduction, with a reduction potential of up to </w:t>
      </w:r>
      <w:r w:rsidR="004E6C9A">
        <w:t>50 Mt CO</w:t>
      </w:r>
      <w:r w:rsidR="004E6C9A" w:rsidRPr="004E6C9A">
        <w:rPr>
          <w:vertAlign w:val="subscript"/>
        </w:rPr>
        <w:t>2</w:t>
      </w:r>
      <w:r w:rsidR="003853C4" w:rsidRPr="003853C4">
        <w:t xml:space="preserve"> or more, and are important means of carbon reduction in areas where sludge reduction is difficult, such as areas with high economic development and rapid growth in water demand.</w:t>
      </w:r>
      <w:r w:rsidR="00FF4833">
        <w:t xml:space="preserve"> (4) </w:t>
      </w:r>
      <w:r w:rsidR="00FF4833" w:rsidRPr="00FF4833">
        <w:t xml:space="preserve">In order to reverse the increasing trend of sludge carbon emission, </w:t>
      </w:r>
      <w:proofErr w:type="gramStart"/>
      <w:r w:rsidR="00FF4833" w:rsidRPr="00FF4833">
        <w:t>HH,HL</w:t>
      </w:r>
      <w:proofErr w:type="gramEnd"/>
      <w:r w:rsidR="00FF4833" w:rsidRPr="00FF4833">
        <w:t>,LH,LL will have different requirements on the penetration of local AD and improvement of sludge disposal, LL must improve the sludge disposal method to reduce carbon emission, while HH,HL,LH have higher requirements on the penetration of AD in order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15" w:name="_Toc70608273"/>
      <w:r w:rsidRPr="0028236C">
        <w:rPr>
          <w:rFonts w:ascii="黑体" w:eastAsia="黑体" w:hAnsi="黑体" w:cs="Times New Roman" w:hint="eastAsia"/>
          <w:kern w:val="0"/>
          <w:sz w:val="28"/>
          <w:szCs w:val="28"/>
        </w:rPr>
        <w:lastRenderedPageBreak/>
        <w:t>参考文献</w:t>
      </w:r>
      <w:bookmarkEnd w:id="15"/>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16" w:name="_bookmark66"/>
      <w:bookmarkStart w:id="17" w:name="_Ref70350118"/>
      <w:bookmarkEnd w:id="16"/>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17"/>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18" w:name="_Ref69847623"/>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p>
    <w:p w14:paraId="13C0FEC2" w14:textId="3D7BAEE8"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Eurostat</w:t>
      </w:r>
      <w:r w:rsidRPr="0028236C">
        <w:rPr>
          <w:rFonts w:ascii="仿宋" w:eastAsia="仿宋" w:hAnsi="仿宋" w:cs="Times New Roman" w:hint="eastAsia"/>
          <w:kern w:val="0"/>
          <w:sz w:val="21"/>
          <w:szCs w:val="21"/>
        </w:rPr>
        <w:t>，</w:t>
      </w:r>
      <w:r w:rsidR="00EE7FDF">
        <w:fldChar w:fldCharType="begin"/>
      </w:r>
      <w:r w:rsidR="00EE7FDF">
        <w:instrText xml:space="preserve"> HYPERLINK "https://ec.europa.eu/eurostat/data/database?node_code%C2%BCten00030%5bDB/OL" </w:instrText>
      </w:r>
      <w:r w:rsidR="00EE7FDF">
        <w:fldChar w:fldCharType="separate"/>
      </w:r>
      <w:r w:rsidRPr="0028236C">
        <w:rPr>
          <w:rFonts w:ascii="Calibri" w:hAnsi="Calibri" w:cs="Times New Roman"/>
          <w:kern w:val="0"/>
          <w:sz w:val="22"/>
          <w:lang w:eastAsia="en-US"/>
        </w:rPr>
        <w:t>https://ec.europa.eu/eurostat/data/database?node_code%C2%BCten00030[DB/OL</w:t>
      </w:r>
      <w:r w:rsidR="00EE7FDF">
        <w:rPr>
          <w:rFonts w:ascii="Calibri" w:hAnsi="Calibri" w:cs="Times New Roman"/>
          <w:kern w:val="0"/>
          <w:sz w:val="22"/>
          <w:lang w:eastAsia="en-US"/>
        </w:rPr>
        <w:fldChar w:fldCharType="end"/>
      </w:r>
      <w:r w:rsidRPr="0028236C">
        <w:rPr>
          <w:rFonts w:ascii="仿宋" w:eastAsia="仿宋" w:hAnsi="仿宋" w:cs="Times New Roman" w:hint="eastAsia"/>
          <w:kern w:val="0"/>
          <w:sz w:val="21"/>
          <w:szCs w:val="21"/>
          <w:lang w:eastAsia="en-US"/>
        </w:rPr>
        <w:t>]，2020.</w:t>
      </w:r>
      <w:bookmarkEnd w:id="18"/>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proofErr w:type="spellStart"/>
      <w:r w:rsidRPr="0028236C">
        <w:rPr>
          <w:rFonts w:ascii="DengXian" w:eastAsia="DengXian" w:hAnsi="DengXian" w:cs="Times New Roman" w:hint="eastAsia"/>
          <w:sz w:val="21"/>
        </w:rPr>
        <w:t>Liangliang</w:t>
      </w:r>
      <w:proofErr w:type="spellEnd"/>
      <w:r w:rsidRPr="0028236C">
        <w:rPr>
          <w:rFonts w:ascii="DengXian" w:eastAsia="DengXian" w:hAnsi="DengXian" w:cs="Times New Roman" w:hint="eastAsia"/>
          <w:sz w:val="21"/>
        </w:rPr>
        <w:t xml:space="preserve"> Wei, </w:t>
      </w:r>
      <w:proofErr w:type="spellStart"/>
      <w:r w:rsidRPr="0028236C">
        <w:rPr>
          <w:rFonts w:ascii="DengXian" w:eastAsia="DengXian" w:hAnsi="DengXian" w:cs="Times New Roman" w:hint="eastAsia"/>
          <w:sz w:val="21"/>
        </w:rPr>
        <w:t>Fengyi</w:t>
      </w:r>
      <w:proofErr w:type="spellEnd"/>
      <w:r w:rsidRPr="0028236C">
        <w:rPr>
          <w:rFonts w:ascii="DengXian" w:eastAsia="DengXian" w:hAnsi="DengXian" w:cs="Times New Roman" w:hint="eastAsia"/>
          <w:sz w:val="21"/>
        </w:rPr>
        <w:t xml:space="preserve"> Zhu, </w:t>
      </w:r>
      <w:proofErr w:type="spellStart"/>
      <w:r w:rsidRPr="0028236C">
        <w:rPr>
          <w:rFonts w:ascii="DengXian" w:eastAsia="DengXian" w:hAnsi="DengXian" w:cs="Times New Roman" w:hint="eastAsia"/>
          <w:sz w:val="21"/>
        </w:rPr>
        <w:t>Qiaoyang</w:t>
      </w:r>
      <w:proofErr w:type="spellEnd"/>
      <w:r w:rsidRPr="0028236C">
        <w:rPr>
          <w:rFonts w:ascii="DengXian" w:eastAsia="DengXian" w:hAnsi="DengXian" w:cs="Times New Roman" w:hint="eastAsia"/>
          <w:sz w:val="21"/>
        </w:rPr>
        <w:t xml:space="preserve"> Li, et al. Development, current </w:t>
      </w:r>
      <w:proofErr w:type="gramStart"/>
      <w:r w:rsidRPr="0028236C">
        <w:rPr>
          <w:rFonts w:ascii="DengXian" w:eastAsia="DengXian" w:hAnsi="DengXian" w:cs="Times New Roman" w:hint="eastAsia"/>
          <w:sz w:val="21"/>
        </w:rPr>
        <w:t>state</w:t>
      </w:r>
      <w:proofErr w:type="gramEnd"/>
      <w:r w:rsidRPr="0028236C">
        <w:rPr>
          <w:rFonts w:ascii="DengXian" w:eastAsia="DengXian" w:hAnsi="DengXian" w:cs="Times New Roman" w:hint="eastAsia"/>
          <w:sz w:val="21"/>
        </w:rPr>
        <w:t xml:space="preserve"> and future trends of sludge management in China: Based on exploratory data and CO 2 -</w:t>
      </w:r>
      <w:proofErr w:type="spellStart"/>
      <w:r w:rsidRPr="0028236C">
        <w:rPr>
          <w:rFonts w:ascii="DengXian" w:eastAsia="DengXian" w:hAnsi="DengXian" w:cs="Times New Roman" w:hint="eastAsia"/>
          <w:sz w:val="21"/>
        </w:rPr>
        <w:t>equivaient</w:t>
      </w:r>
      <w:proofErr w:type="spellEnd"/>
      <w:r w:rsidRPr="0028236C">
        <w:rPr>
          <w:rFonts w:ascii="DengXian" w:eastAsia="DengXian" w:hAnsi="DengXian" w:cs="Times New Roman" w:hint="eastAsia"/>
          <w:sz w:val="21"/>
        </w:rPr>
        <w:t xml:space="preserve"> emissions analysis. 2020, 144</w:t>
      </w:r>
    </w:p>
    <w:p w14:paraId="33267FA9"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Yu, J.; Tian, N.; Wang, K.; Ren, Y. Analysis and discussion of sludge disposal and treatment of sewage treatment plants in China. Chin. J. Environ. Eng. 2007, 1, 5.</w:t>
      </w:r>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19"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20" w:name="_bookmark69"/>
      <w:bookmarkEnd w:id="19"/>
      <w:bookmarkEnd w:id="20"/>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1"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21"/>
    </w:p>
    <w:p w14:paraId="4C2F12E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2" w:name="_Ref69846185"/>
      <w:r w:rsidRPr="0028236C">
        <w:rPr>
          <w:rFonts w:ascii="仿宋" w:eastAsia="仿宋" w:hAnsi="仿宋" w:cs="Times New Roman" w:hint="eastAsia"/>
          <w:kern w:val="0"/>
          <w:sz w:val="21"/>
          <w:szCs w:val="21"/>
          <w:lang w:eastAsia="en-US"/>
        </w:rPr>
        <w:t>Lili Ding</w:t>
      </w:r>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rPr>
        <w:t>Zhanlei</w:t>
      </w:r>
      <w:proofErr w:type="spellEnd"/>
      <w:r w:rsidRPr="0028236C">
        <w:rPr>
          <w:rFonts w:ascii="仿宋" w:eastAsia="仿宋" w:hAnsi="仿宋" w:cs="Times New Roman" w:hint="eastAsia"/>
          <w:kern w:val="0"/>
          <w:sz w:val="21"/>
          <w:szCs w:val="21"/>
        </w:rPr>
        <w:t xml:space="preserve"> </w:t>
      </w:r>
      <w:proofErr w:type="spellStart"/>
      <w:r w:rsidRPr="0028236C">
        <w:rPr>
          <w:rFonts w:ascii="仿宋" w:eastAsia="仿宋" w:hAnsi="仿宋" w:cs="Times New Roman" w:hint="eastAsia"/>
          <w:kern w:val="0"/>
          <w:sz w:val="21"/>
          <w:szCs w:val="21"/>
        </w:rPr>
        <w:t>Lv</w:t>
      </w:r>
      <w:proofErr w:type="spellEnd"/>
      <w:r w:rsidRPr="0028236C">
        <w:rPr>
          <w:rFonts w:ascii="仿宋" w:eastAsia="仿宋" w:hAnsi="仿宋" w:cs="Times New Roman" w:hint="eastAsia"/>
          <w:kern w:val="0"/>
          <w:sz w:val="21"/>
          <w:szCs w:val="21"/>
        </w:rPr>
        <w:t>，Meng Han，</w:t>
      </w:r>
      <w:r w:rsidRPr="0028236C">
        <w:rPr>
          <w:rFonts w:ascii="仿宋" w:eastAsia="仿宋" w:hAnsi="仿宋" w:cs="Times New Roman" w:hint="eastAsia"/>
          <w:kern w:val="0"/>
          <w:sz w:val="21"/>
          <w:szCs w:val="21"/>
          <w:lang w:eastAsia="en-US"/>
        </w:rPr>
        <w:t>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Forecasting China's wastewater discharge using dynamic factors and mixed-frequency data[J]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Pollution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255(Pt1).</w:t>
      </w:r>
      <w:bookmarkEnd w:id="22"/>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3"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23"/>
    </w:p>
    <w:p w14:paraId="2EEB6D8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Tiziano Distefano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Scott Kelly</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Are we in deep water? Water scarcity and its limits to economic growth[J]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Ecological Economics</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2017</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142:130-147.</w:t>
      </w:r>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4" w:name="_Ref69842762"/>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24"/>
      <w:r w:rsidRPr="0028236C">
        <w:rPr>
          <w:rFonts w:ascii="仿宋" w:eastAsia="仿宋" w:hAnsi="仿宋" w:cs="Times New Roman" w:hint="eastAsia"/>
          <w:kern w:val="0"/>
          <w:sz w:val="21"/>
          <w:szCs w:val="21"/>
        </w:rPr>
        <w:t>.</w:t>
      </w:r>
    </w:p>
    <w:p w14:paraId="3928B1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rPr>
      </w:pPr>
      <w:bookmarkStart w:id="25" w:name="_Ref69843028"/>
      <w:r w:rsidRPr="0028236C">
        <w:rPr>
          <w:rFonts w:ascii="仿宋" w:eastAsia="仿宋" w:hAnsi="仿宋" w:cs="Times New Roman" w:hint="eastAsia"/>
          <w:kern w:val="0"/>
          <w:sz w:val="21"/>
          <w:szCs w:val="21"/>
        </w:rPr>
        <w:t>王劲峰，徐成东.地理探测器:原理与展望[J].地理学报，2017，72(01):116-134.</w:t>
      </w:r>
      <w:bookmarkEnd w:id="25"/>
      <w:r w:rsidRPr="0028236C">
        <w:rPr>
          <w:rFonts w:ascii="仿宋" w:eastAsia="仿宋" w:hAnsi="仿宋" w:cs="Times New Roman" w:hint="eastAsia"/>
          <w:kern w:val="0"/>
          <w:sz w:val="22"/>
          <w:szCs w:val="21"/>
        </w:rPr>
        <w:t xml:space="preserve"> </w:t>
      </w:r>
      <w:r w:rsidRPr="0028236C">
        <w:rPr>
          <w:rFonts w:ascii="仿宋" w:eastAsia="仿宋" w:hAnsi="仿宋" w:cs="Times New Roman" w:hint="eastAsia"/>
          <w:kern w:val="0"/>
          <w:sz w:val="22"/>
          <w:szCs w:val="21"/>
          <w:lang w:eastAsia="en-US"/>
        </w:rPr>
        <w:t>(in Chinese)</w:t>
      </w:r>
    </w:p>
    <w:p w14:paraId="6931E25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6" w:name="_Ref69842568"/>
      <w:r w:rsidRPr="0028236C">
        <w:rPr>
          <w:rFonts w:ascii="仿宋" w:eastAsia="仿宋" w:hAnsi="仿宋" w:cs="Times New Roman" w:hint="eastAsia"/>
          <w:kern w:val="0"/>
          <w:sz w:val="21"/>
          <w:szCs w:val="21"/>
          <w:lang w:eastAsia="en-US"/>
        </w:rPr>
        <w:t>Duarte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Pinilla</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Serrano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Looking backward to look forward: water use and economic growth from a long-term perspective[J]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Applied Economic</w:t>
      </w:r>
      <w:r w:rsidRPr="0028236C">
        <w:rPr>
          <w:rFonts w:ascii="仿宋" w:eastAsia="仿宋" w:hAnsi="仿宋" w:cs="Times New Roman" w:hint="eastAsia"/>
          <w:i/>
          <w:iCs/>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lastRenderedPageBreak/>
        <w:t>46(2).</w:t>
      </w:r>
      <w:bookmarkEnd w:id="26"/>
    </w:p>
    <w:p w14:paraId="39C61B4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proofErr w:type="spellStart"/>
      <w:r w:rsidRPr="0028236C">
        <w:rPr>
          <w:rFonts w:ascii="仿宋" w:eastAsia="仿宋" w:hAnsi="仿宋" w:cs="Times New Roman" w:hint="eastAsia"/>
          <w:kern w:val="0"/>
          <w:sz w:val="21"/>
          <w:szCs w:val="21"/>
          <w:lang w:eastAsia="en-US"/>
        </w:rPr>
        <w:t>Kang</w:t>
      </w:r>
      <w:r w:rsidRPr="0028236C">
        <w:rPr>
          <w:rFonts w:ascii="仿宋" w:eastAsia="仿宋" w:hAnsi="仿宋" w:cs="Times New Roman" w:hint="eastAsia"/>
          <w:kern w:val="0"/>
          <w:sz w:val="21"/>
          <w:szCs w:val="21"/>
        </w:rPr>
        <w:t>kang</w:t>
      </w:r>
      <w:proofErr w:type="spellEnd"/>
      <w:r w:rsidRPr="0028236C">
        <w:rPr>
          <w:rFonts w:ascii="仿宋" w:eastAsia="仿宋" w:hAnsi="仿宋" w:cs="Times New Roman" w:hint="eastAsia"/>
          <w:kern w:val="0"/>
          <w:sz w:val="21"/>
          <w:szCs w:val="21"/>
          <w:lang w:eastAsia="en-US"/>
        </w:rPr>
        <w:t xml:space="preserve"> G</w:t>
      </w:r>
      <w:r w:rsidRPr="0028236C">
        <w:rPr>
          <w:rFonts w:ascii="仿宋" w:eastAsia="仿宋" w:hAnsi="仿宋" w:cs="Times New Roman" w:hint="eastAsia"/>
          <w:kern w:val="0"/>
          <w:sz w:val="21"/>
          <w:szCs w:val="21"/>
        </w:rPr>
        <w:t>u，</w:t>
      </w:r>
      <w:proofErr w:type="spellStart"/>
      <w:r w:rsidRPr="0028236C">
        <w:rPr>
          <w:rFonts w:ascii="仿宋" w:eastAsia="仿宋" w:hAnsi="仿宋" w:cs="Times New Roman" w:hint="eastAsia"/>
          <w:kern w:val="0"/>
          <w:sz w:val="21"/>
          <w:szCs w:val="21"/>
        </w:rPr>
        <w:t>Jingshuang</w:t>
      </w:r>
      <w:proofErr w:type="spellEnd"/>
      <w:r w:rsidRPr="0028236C">
        <w:rPr>
          <w:rFonts w:ascii="仿宋" w:eastAsia="仿宋" w:hAnsi="仿宋" w:cs="Times New Roman" w:hint="eastAsia"/>
          <w:kern w:val="0"/>
          <w:sz w:val="21"/>
          <w:szCs w:val="21"/>
        </w:rPr>
        <w:t xml:space="preserve"> Liu，Yang Wang，et al，</w:t>
      </w:r>
      <w:r w:rsidRPr="0028236C">
        <w:rPr>
          <w:rFonts w:ascii="仿宋" w:eastAsia="仿宋" w:hAnsi="仿宋" w:cs="Times New Roman" w:hint="eastAsia"/>
          <w:kern w:val="0"/>
          <w:sz w:val="21"/>
          <w:szCs w:val="21"/>
          <w:lang w:eastAsia="en-US"/>
        </w:rPr>
        <w:t>Relationship Between Economic Growth and Water Environmental Quality of Anshan City in Northeast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Chinese Geographical Science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19(01):17-24.</w:t>
      </w:r>
    </w:p>
    <w:p w14:paraId="001202B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7" w:name="_Ref69842134"/>
      <w:proofErr w:type="spellStart"/>
      <w:r w:rsidRPr="0028236C">
        <w:rPr>
          <w:rFonts w:ascii="仿宋" w:eastAsia="仿宋" w:hAnsi="仿宋" w:cs="Times New Roman" w:hint="eastAsia"/>
          <w:kern w:val="0"/>
          <w:sz w:val="21"/>
          <w:szCs w:val="21"/>
          <w:lang w:eastAsia="en-US"/>
        </w:rPr>
        <w:t>Lingyun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Jin</w:t>
      </w:r>
      <w:proofErr w:type="spellEnd"/>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lang w:eastAsia="en-US"/>
        </w:rPr>
        <w:t xml:space="preserve"> Zhang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Huifang Tian. Current state of sewage treatment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66.</w:t>
      </w:r>
      <w:bookmarkEnd w:id="27"/>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28"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28"/>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29"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29"/>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30"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30"/>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lastRenderedPageBreak/>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Xu, Y., et al., Optimizing sampling strategy for Chinese National Sewage Sludge Survey (CNSSS) based on urban agglomeration, wastewater treatment process, and treatment capacity. Science of The Total Environment, 2019. 696: p. 133998.</w:t>
      </w:r>
    </w:p>
    <w:p w14:paraId="69BFB9D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rPr>
      </w:pPr>
      <w:r w:rsidRPr="0028236C">
        <w:rPr>
          <w:rFonts w:ascii="Calibri" w:hAnsi="Calibri" w:cs="Times New Roman" w:hint="eastAsia"/>
          <w:kern w:val="0"/>
          <w:sz w:val="22"/>
        </w:rPr>
        <w:t>潘金玉</w:t>
      </w:r>
      <w:r w:rsidRPr="0028236C">
        <w:rPr>
          <w:rFonts w:ascii="Calibri" w:hAnsi="Calibri" w:cs="Times New Roman"/>
          <w:kern w:val="0"/>
          <w:sz w:val="22"/>
        </w:rPr>
        <w:t xml:space="preserve">. </w:t>
      </w:r>
      <w:r w:rsidRPr="0028236C">
        <w:rPr>
          <w:rFonts w:ascii="Calibri" w:hAnsi="Calibri" w:cs="Times New Roman" w:hint="eastAsia"/>
          <w:kern w:val="0"/>
          <w:sz w:val="22"/>
        </w:rPr>
        <w:t>共享社会经济路径下中国经济发展趋势及影响要素研究</w:t>
      </w:r>
      <w:r w:rsidRPr="0028236C">
        <w:rPr>
          <w:rFonts w:ascii="Calibri" w:hAnsi="Calibri" w:cs="Times New Roman"/>
          <w:kern w:val="0"/>
          <w:sz w:val="22"/>
        </w:rPr>
        <w:t>[D].</w:t>
      </w:r>
      <w:r w:rsidRPr="0028236C">
        <w:rPr>
          <w:rFonts w:ascii="Calibri" w:hAnsi="Calibri" w:cs="Times New Roman" w:hint="eastAsia"/>
          <w:kern w:val="0"/>
          <w:sz w:val="22"/>
        </w:rPr>
        <w:t>南京信息工程大学</w:t>
      </w:r>
      <w:r w:rsidRPr="0028236C">
        <w:rPr>
          <w:rFonts w:ascii="Calibri" w:hAnsi="Calibri" w:cs="Times New Roman"/>
          <w:kern w:val="0"/>
          <w:sz w:val="22"/>
        </w:rPr>
        <w:t>,2020.</w:t>
      </w:r>
    </w:p>
    <w:p w14:paraId="7B4A0350"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rPr>
      </w:pPr>
      <w:r w:rsidRPr="0028236C">
        <w:rPr>
          <w:rFonts w:ascii="Calibri" w:hAnsi="Calibri" w:cs="Times New Roman" w:hint="eastAsia"/>
          <w:kern w:val="0"/>
          <w:sz w:val="22"/>
        </w:rPr>
        <w:t>姜彤</w:t>
      </w:r>
      <w:r w:rsidRPr="0028236C">
        <w:rPr>
          <w:rFonts w:ascii="Calibri" w:hAnsi="Calibri" w:cs="Times New Roman"/>
          <w:kern w:val="0"/>
          <w:sz w:val="22"/>
        </w:rPr>
        <w:t>,</w:t>
      </w:r>
      <w:r w:rsidRPr="0028236C">
        <w:rPr>
          <w:rFonts w:ascii="Calibri" w:hAnsi="Calibri" w:cs="Times New Roman" w:hint="eastAsia"/>
          <w:kern w:val="0"/>
          <w:sz w:val="22"/>
        </w:rPr>
        <w:t>赵晶</w:t>
      </w:r>
      <w:r w:rsidRPr="0028236C">
        <w:rPr>
          <w:rFonts w:ascii="Calibri" w:hAnsi="Calibri" w:cs="Times New Roman"/>
          <w:kern w:val="0"/>
          <w:sz w:val="22"/>
        </w:rPr>
        <w:t>,</w:t>
      </w:r>
      <w:r w:rsidRPr="0028236C">
        <w:rPr>
          <w:rFonts w:ascii="Calibri" w:hAnsi="Calibri" w:cs="Times New Roman" w:hint="eastAsia"/>
          <w:kern w:val="0"/>
          <w:sz w:val="22"/>
        </w:rPr>
        <w:t>景丞</w:t>
      </w:r>
      <w:r w:rsidRPr="0028236C">
        <w:rPr>
          <w:rFonts w:ascii="Calibri" w:hAnsi="Calibri" w:cs="Times New Roman"/>
          <w:kern w:val="0"/>
          <w:sz w:val="22"/>
        </w:rPr>
        <w:t>,</w:t>
      </w:r>
      <w:r w:rsidRPr="0028236C">
        <w:rPr>
          <w:rFonts w:ascii="Calibri" w:hAnsi="Calibri" w:cs="Times New Roman" w:hint="eastAsia"/>
          <w:kern w:val="0"/>
          <w:sz w:val="22"/>
        </w:rPr>
        <w:t>曹丽格</w:t>
      </w:r>
      <w:r w:rsidRPr="0028236C">
        <w:rPr>
          <w:rFonts w:ascii="Calibri" w:hAnsi="Calibri" w:cs="Times New Roman"/>
          <w:kern w:val="0"/>
          <w:sz w:val="22"/>
        </w:rPr>
        <w:t>,</w:t>
      </w:r>
      <w:r w:rsidRPr="0028236C">
        <w:rPr>
          <w:rFonts w:ascii="Calibri" w:hAnsi="Calibri" w:cs="Times New Roman" w:hint="eastAsia"/>
          <w:kern w:val="0"/>
          <w:sz w:val="22"/>
        </w:rPr>
        <w:t>王艳君</w:t>
      </w:r>
      <w:r w:rsidRPr="0028236C">
        <w:rPr>
          <w:rFonts w:ascii="Calibri" w:hAnsi="Calibri" w:cs="Times New Roman"/>
          <w:kern w:val="0"/>
          <w:sz w:val="22"/>
        </w:rPr>
        <w:t>,</w:t>
      </w:r>
      <w:r w:rsidRPr="0028236C">
        <w:rPr>
          <w:rFonts w:ascii="Calibri" w:hAnsi="Calibri" w:cs="Times New Roman" w:hint="eastAsia"/>
          <w:kern w:val="0"/>
          <w:sz w:val="22"/>
        </w:rPr>
        <w:t>孙赫敏</w:t>
      </w:r>
      <w:r w:rsidRPr="0028236C">
        <w:rPr>
          <w:rFonts w:ascii="Calibri" w:hAnsi="Calibri" w:cs="Times New Roman"/>
          <w:kern w:val="0"/>
          <w:sz w:val="22"/>
        </w:rPr>
        <w:t>,</w:t>
      </w:r>
      <w:r w:rsidRPr="0028236C">
        <w:rPr>
          <w:rFonts w:ascii="Calibri" w:hAnsi="Calibri" w:cs="Times New Roman" w:hint="eastAsia"/>
          <w:kern w:val="0"/>
          <w:sz w:val="22"/>
        </w:rPr>
        <w:t>王安乾</w:t>
      </w:r>
      <w:r w:rsidRPr="0028236C">
        <w:rPr>
          <w:rFonts w:ascii="Calibri" w:hAnsi="Calibri" w:cs="Times New Roman"/>
          <w:kern w:val="0"/>
          <w:sz w:val="22"/>
        </w:rPr>
        <w:t>,</w:t>
      </w:r>
      <w:r w:rsidRPr="0028236C">
        <w:rPr>
          <w:rFonts w:ascii="Calibri" w:hAnsi="Calibri" w:cs="Times New Roman" w:hint="eastAsia"/>
          <w:kern w:val="0"/>
          <w:sz w:val="22"/>
        </w:rPr>
        <w:t>黄金龙</w:t>
      </w:r>
      <w:r w:rsidRPr="0028236C">
        <w:rPr>
          <w:rFonts w:ascii="Calibri" w:hAnsi="Calibri" w:cs="Times New Roman"/>
          <w:kern w:val="0"/>
          <w:sz w:val="22"/>
        </w:rPr>
        <w:t>,</w:t>
      </w:r>
      <w:r w:rsidRPr="0028236C">
        <w:rPr>
          <w:rFonts w:ascii="Calibri" w:hAnsi="Calibri" w:cs="Times New Roman" w:hint="eastAsia"/>
          <w:kern w:val="0"/>
          <w:sz w:val="22"/>
        </w:rPr>
        <w:t>苏布达</w:t>
      </w:r>
      <w:r w:rsidRPr="0028236C">
        <w:rPr>
          <w:rFonts w:ascii="Calibri" w:hAnsi="Calibri" w:cs="Times New Roman"/>
          <w:kern w:val="0"/>
          <w:sz w:val="22"/>
        </w:rPr>
        <w:t>,</w:t>
      </w:r>
      <w:r w:rsidRPr="0028236C">
        <w:rPr>
          <w:rFonts w:ascii="Calibri" w:hAnsi="Calibri" w:cs="Times New Roman" w:hint="eastAsia"/>
          <w:kern w:val="0"/>
          <w:sz w:val="22"/>
        </w:rPr>
        <w:t>王润</w:t>
      </w:r>
      <w:r w:rsidRPr="0028236C">
        <w:rPr>
          <w:rFonts w:ascii="Calibri" w:hAnsi="Calibri" w:cs="Times New Roman"/>
          <w:kern w:val="0"/>
          <w:sz w:val="22"/>
        </w:rPr>
        <w:t>.IPCC</w:t>
      </w:r>
      <w:r w:rsidRPr="0028236C">
        <w:rPr>
          <w:rFonts w:ascii="Calibri" w:hAnsi="Calibri" w:cs="Times New Roman" w:hint="eastAsia"/>
          <w:kern w:val="0"/>
          <w:sz w:val="22"/>
        </w:rPr>
        <w:t>共享社会经济路径下中国和分省人口变化预估</w:t>
      </w:r>
      <w:r w:rsidRPr="0028236C">
        <w:rPr>
          <w:rFonts w:ascii="Calibri" w:hAnsi="Calibri" w:cs="Times New Roman"/>
          <w:kern w:val="0"/>
          <w:sz w:val="22"/>
        </w:rPr>
        <w:t>[J].</w:t>
      </w:r>
      <w:r w:rsidRPr="0028236C">
        <w:rPr>
          <w:rFonts w:ascii="Calibri" w:hAnsi="Calibri" w:cs="Times New Roman" w:hint="eastAsia"/>
          <w:kern w:val="0"/>
          <w:sz w:val="22"/>
        </w:rPr>
        <w:t>气候变化研究进展</w:t>
      </w:r>
      <w:r w:rsidRPr="0028236C">
        <w:rPr>
          <w:rFonts w:ascii="Calibri" w:hAnsi="Calibri" w:cs="Times New Roman"/>
          <w:kern w:val="0"/>
          <w:sz w:val="22"/>
        </w:rPr>
        <w:t>,2017,13(02):128-137.</w:t>
      </w:r>
    </w:p>
    <w:p w14:paraId="616DFE7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rPr>
      </w:pPr>
      <w:r w:rsidRPr="0028236C">
        <w:rPr>
          <w:rFonts w:ascii="Calibri" w:hAnsi="Calibri" w:cs="Times New Roman" w:hint="eastAsia"/>
          <w:kern w:val="0"/>
          <w:sz w:val="22"/>
        </w:rPr>
        <w:t>姜彤</w:t>
      </w:r>
      <w:r w:rsidRPr="0028236C">
        <w:rPr>
          <w:rFonts w:ascii="Calibri" w:hAnsi="Calibri" w:cs="Times New Roman"/>
          <w:kern w:val="0"/>
          <w:sz w:val="22"/>
        </w:rPr>
        <w:t>,</w:t>
      </w:r>
      <w:r w:rsidRPr="0028236C">
        <w:rPr>
          <w:rFonts w:ascii="Calibri" w:hAnsi="Calibri" w:cs="Times New Roman" w:hint="eastAsia"/>
          <w:kern w:val="0"/>
          <w:sz w:val="22"/>
        </w:rPr>
        <w:t>赵晶</w:t>
      </w:r>
      <w:r w:rsidRPr="0028236C">
        <w:rPr>
          <w:rFonts w:ascii="Calibri" w:hAnsi="Calibri" w:cs="Times New Roman"/>
          <w:kern w:val="0"/>
          <w:sz w:val="22"/>
        </w:rPr>
        <w:t>,</w:t>
      </w:r>
      <w:r w:rsidRPr="0028236C">
        <w:rPr>
          <w:rFonts w:ascii="Calibri" w:hAnsi="Calibri" w:cs="Times New Roman" w:hint="eastAsia"/>
          <w:kern w:val="0"/>
          <w:sz w:val="22"/>
        </w:rPr>
        <w:t>曹丽格</w:t>
      </w:r>
      <w:r w:rsidRPr="0028236C">
        <w:rPr>
          <w:rFonts w:ascii="Calibri" w:hAnsi="Calibri" w:cs="Times New Roman"/>
          <w:kern w:val="0"/>
          <w:sz w:val="22"/>
        </w:rPr>
        <w:t>,</w:t>
      </w:r>
      <w:r w:rsidRPr="0028236C">
        <w:rPr>
          <w:rFonts w:ascii="Calibri" w:hAnsi="Calibri" w:cs="Times New Roman" w:hint="eastAsia"/>
          <w:kern w:val="0"/>
          <w:sz w:val="22"/>
        </w:rPr>
        <w:t>王艳君</w:t>
      </w:r>
      <w:r w:rsidRPr="0028236C">
        <w:rPr>
          <w:rFonts w:ascii="Calibri" w:hAnsi="Calibri" w:cs="Times New Roman"/>
          <w:kern w:val="0"/>
          <w:sz w:val="22"/>
        </w:rPr>
        <w:t>,</w:t>
      </w:r>
      <w:r w:rsidRPr="0028236C">
        <w:rPr>
          <w:rFonts w:ascii="Calibri" w:hAnsi="Calibri" w:cs="Times New Roman" w:hint="eastAsia"/>
          <w:kern w:val="0"/>
          <w:sz w:val="22"/>
        </w:rPr>
        <w:t>苏布达</w:t>
      </w:r>
      <w:r w:rsidRPr="0028236C">
        <w:rPr>
          <w:rFonts w:ascii="Calibri" w:hAnsi="Calibri" w:cs="Times New Roman"/>
          <w:kern w:val="0"/>
          <w:sz w:val="22"/>
        </w:rPr>
        <w:t>,</w:t>
      </w:r>
      <w:r w:rsidRPr="0028236C">
        <w:rPr>
          <w:rFonts w:ascii="Calibri" w:hAnsi="Calibri" w:cs="Times New Roman" w:hint="eastAsia"/>
          <w:kern w:val="0"/>
          <w:sz w:val="22"/>
        </w:rPr>
        <w:t>景丞</w:t>
      </w:r>
      <w:r w:rsidRPr="0028236C">
        <w:rPr>
          <w:rFonts w:ascii="Calibri" w:hAnsi="Calibri" w:cs="Times New Roman"/>
          <w:kern w:val="0"/>
          <w:sz w:val="22"/>
        </w:rPr>
        <w:t>,</w:t>
      </w:r>
      <w:r w:rsidRPr="0028236C">
        <w:rPr>
          <w:rFonts w:ascii="Calibri" w:hAnsi="Calibri" w:cs="Times New Roman" w:hint="eastAsia"/>
          <w:kern w:val="0"/>
          <w:sz w:val="22"/>
        </w:rPr>
        <w:t>王润</w:t>
      </w:r>
      <w:r w:rsidRPr="0028236C">
        <w:rPr>
          <w:rFonts w:ascii="Calibri" w:hAnsi="Calibri" w:cs="Times New Roman"/>
          <w:kern w:val="0"/>
          <w:sz w:val="22"/>
        </w:rPr>
        <w:t>,</w:t>
      </w:r>
      <w:r w:rsidRPr="0028236C">
        <w:rPr>
          <w:rFonts w:ascii="Calibri" w:hAnsi="Calibri" w:cs="Times New Roman" w:hint="eastAsia"/>
          <w:kern w:val="0"/>
          <w:sz w:val="22"/>
        </w:rPr>
        <w:t>高超</w:t>
      </w:r>
      <w:r w:rsidRPr="0028236C">
        <w:rPr>
          <w:rFonts w:ascii="Calibri" w:hAnsi="Calibri" w:cs="Times New Roman"/>
          <w:kern w:val="0"/>
          <w:sz w:val="22"/>
        </w:rPr>
        <w:t>.</w:t>
      </w:r>
      <w:r w:rsidRPr="0028236C">
        <w:rPr>
          <w:rFonts w:ascii="Calibri" w:hAnsi="Calibri" w:cs="Times New Roman" w:hint="eastAsia"/>
          <w:kern w:val="0"/>
          <w:sz w:val="22"/>
        </w:rPr>
        <w:t>共享社会经济路径下中国及分省经济变化预测</w:t>
      </w:r>
      <w:r w:rsidRPr="0028236C">
        <w:rPr>
          <w:rFonts w:ascii="Calibri" w:hAnsi="Calibri" w:cs="Times New Roman"/>
          <w:kern w:val="0"/>
          <w:sz w:val="22"/>
        </w:rPr>
        <w:t>[J].</w:t>
      </w:r>
      <w:r w:rsidRPr="0028236C">
        <w:rPr>
          <w:rFonts w:ascii="Calibri" w:hAnsi="Calibri" w:cs="Times New Roman" w:hint="eastAsia"/>
          <w:kern w:val="0"/>
          <w:sz w:val="22"/>
        </w:rPr>
        <w:t>气候变化研究进展</w:t>
      </w:r>
      <w:r w:rsidRPr="0028236C">
        <w:rPr>
          <w:rFonts w:ascii="Calibri" w:hAnsi="Calibri" w:cs="Times New Roman"/>
          <w:kern w:val="0"/>
          <w:sz w:val="22"/>
        </w:rPr>
        <w:t>,2018,14(01):50-58.</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Bo Li et al. Robust dimensionality reduction via feature space to feature space distance metric learning[J]. Neural Networks, 2019</w:t>
      </w:r>
      <w:r>
        <w:rPr>
          <w:rFonts w:ascii="仿宋" w:eastAsia="仿宋" w:hAnsi="仿宋" w:cs="Times New Roman"/>
          <w:kern w:val="0"/>
          <w:sz w:val="22"/>
          <w:szCs w:val="21"/>
          <w:lang w:eastAsia="en-US"/>
        </w:rPr>
        <w:t>.</w:t>
      </w:r>
    </w:p>
    <w:p w14:paraId="6EC7D603"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rPr>
      </w:pPr>
      <w:bookmarkStart w:id="31" w:name="_Ref69850762"/>
      <w:r w:rsidRPr="0028236C">
        <w:rPr>
          <w:rFonts w:ascii="仿宋" w:eastAsia="仿宋" w:hAnsi="仿宋" w:cs="Times New Roman" w:hint="eastAsia"/>
          <w:kern w:val="0"/>
          <w:sz w:val="22"/>
          <w:szCs w:val="21"/>
        </w:rPr>
        <w:t>郑新奇，薛春璐，王伟等.中国城市用地增长极限规模测算[J]，中国人口资源与环境，2013，23(08):55-61.</w:t>
      </w:r>
      <w:bookmarkEnd w:id="31"/>
    </w:p>
    <w:p w14:paraId="036A223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B1DE9">
        <w:rPr>
          <w:rFonts w:ascii="仿宋" w:eastAsia="仿宋" w:hAnsi="仿宋" w:cs="Times New Roman"/>
          <w:kern w:val="0"/>
          <w:sz w:val="22"/>
          <w:szCs w:val="21"/>
          <w:lang w:eastAsia="en-US"/>
        </w:rPr>
        <w:t xml:space="preserve">Lu </w:t>
      </w:r>
      <w:proofErr w:type="spellStart"/>
      <w:r w:rsidRPr="002B1DE9">
        <w:rPr>
          <w:rFonts w:ascii="仿宋" w:eastAsia="仿宋" w:hAnsi="仿宋" w:cs="Times New Roman"/>
          <w:kern w:val="0"/>
          <w:sz w:val="22"/>
          <w:szCs w:val="21"/>
          <w:lang w:eastAsia="en-US"/>
        </w:rPr>
        <w:t>Lu</w:t>
      </w:r>
      <w:proofErr w:type="spellEnd"/>
      <w:r w:rsidRPr="002B1DE9">
        <w:rPr>
          <w:rFonts w:ascii="仿宋" w:eastAsia="仿宋" w:hAnsi="仿宋" w:cs="Times New Roman"/>
          <w:kern w:val="0"/>
          <w:sz w:val="22"/>
          <w:szCs w:val="21"/>
          <w:lang w:eastAsia="en-US"/>
        </w:rPr>
        <w:t xml:space="preserve"> et al. Wastewater treatment for carbon capture and utilization[J]. Nature Sustainability, 2018, 1(12</w:t>
      </w:r>
      <w:proofErr w:type="gramStart"/>
      <w:r w:rsidRPr="002B1DE9">
        <w:rPr>
          <w:rFonts w:ascii="仿宋" w:eastAsia="仿宋" w:hAnsi="仿宋" w:cs="Times New Roman"/>
          <w:kern w:val="0"/>
          <w:sz w:val="22"/>
          <w:szCs w:val="21"/>
          <w:lang w:eastAsia="en-US"/>
        </w:rPr>
        <w:t>) :</w:t>
      </w:r>
      <w:proofErr w:type="gramEnd"/>
      <w:r w:rsidRPr="002B1DE9">
        <w:rPr>
          <w:rFonts w:ascii="仿宋" w:eastAsia="仿宋" w:hAnsi="仿宋" w:cs="Times New Roman"/>
          <w:kern w:val="0"/>
          <w:sz w:val="22"/>
          <w:szCs w:val="21"/>
          <w:lang w:eastAsia="en-US"/>
        </w:rPr>
        <w:t xml:space="preserve"> 750-758.</w:t>
      </w:r>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EC6FDC">
        <w:rPr>
          <w:rFonts w:ascii="仿宋" w:eastAsia="仿宋" w:hAnsi="仿宋" w:cs="Times New Roman"/>
          <w:kern w:val="0"/>
          <w:sz w:val="22"/>
          <w:szCs w:val="21"/>
          <w:lang w:eastAsia="en-US"/>
        </w:rPr>
        <w:lastRenderedPageBreak/>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Kannangara, M., Dua, R., Ahmadi, L., </w:t>
      </w:r>
      <w:proofErr w:type="spellStart"/>
      <w:r w:rsidRPr="00195D79">
        <w:rPr>
          <w:rFonts w:ascii="仿宋" w:eastAsia="仿宋" w:hAnsi="仿宋" w:cs="Times New Roman"/>
          <w:kern w:val="0"/>
          <w:sz w:val="22"/>
          <w:szCs w:val="21"/>
          <w:lang w:eastAsia="en-US"/>
        </w:rPr>
        <w:t>Bensebaa</w:t>
      </w:r>
      <w:proofErr w:type="spellEnd"/>
      <w:r w:rsidRPr="00195D79">
        <w:rPr>
          <w:rFonts w:ascii="仿宋" w:eastAsia="仿宋" w:hAnsi="仿宋" w:cs="Times New Roman"/>
          <w:kern w:val="0"/>
          <w:sz w:val="22"/>
          <w:szCs w:val="21"/>
          <w:lang w:eastAsia="en-US"/>
        </w:rPr>
        <w:t>, F., 2018. Modeling and prediction of regional municipal solid waste generation and diversion in Canada using machine learning approaches. Waste Manage. 74, 3–15.</w:t>
      </w:r>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4097BCA7" w:rsidR="00060DE2" w:rsidRPr="00EC6FDC"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648DE591" w14:textId="77777777" w:rsidR="00D06E93" w:rsidRDefault="00D06E93">
      <w:pPr>
        <w:ind w:firstLine="480"/>
      </w:pPr>
    </w:p>
    <w:sectPr w:rsidR="00D06E93">
      <w:headerReference w:type="even" r:id="rId42"/>
      <w:headerReference w:type="default" r:id="rId43"/>
      <w:footerReference w:type="even" r:id="rId44"/>
      <w:footerReference w:type="default" r:id="rId45"/>
      <w:headerReference w:type="first" r:id="rId46"/>
      <w:footerReference w:type="first" r:id="rId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2578" w:date="2021-11-20T19:54:00Z" w:initials="2">
    <w:p w14:paraId="3E8C79E0" w14:textId="41728A68" w:rsidR="00EE632B" w:rsidRDefault="00EE632B" w:rsidP="00EE632B">
      <w:pPr>
        <w:pStyle w:val="a8"/>
        <w:ind w:firstLineChars="0" w:firstLine="0"/>
      </w:pPr>
      <w:r>
        <w:rPr>
          <w:rStyle w:val="a7"/>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8C79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3D113" w16cex:dateUtc="2021-11-20T1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8C79E0" w16cid:durableId="2543D1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5E69B" w14:textId="77777777" w:rsidR="00C8680A" w:rsidRDefault="00C8680A">
      <w:pPr>
        <w:spacing w:line="240" w:lineRule="auto"/>
        <w:ind w:firstLine="480"/>
      </w:pPr>
      <w:r>
        <w:separator/>
      </w:r>
    </w:p>
  </w:endnote>
  <w:endnote w:type="continuationSeparator" w:id="0">
    <w:p w14:paraId="771419FF" w14:textId="77777777" w:rsidR="00C8680A" w:rsidRDefault="00C8680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neGulliverA">
    <w:altName w:val="微软雅黑"/>
    <w:panose1 w:val="020B0604020202020204"/>
    <w:charset w:val="86"/>
    <w:family w:val="auto"/>
    <w:notTrueType/>
    <w:pitch w:val="default"/>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6A45F" w14:textId="77777777" w:rsidR="00C8680A" w:rsidRDefault="00C8680A">
      <w:pPr>
        <w:spacing w:line="240" w:lineRule="auto"/>
        <w:ind w:firstLine="480"/>
      </w:pPr>
      <w:r>
        <w:separator/>
      </w:r>
    </w:p>
  </w:footnote>
  <w:footnote w:type="continuationSeparator" w:id="0">
    <w:p w14:paraId="14AE4A5D" w14:textId="77777777" w:rsidR="00C8680A" w:rsidRDefault="00C8680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2578">
    <w15:presenceInfo w15:providerId="AD" w15:userId="S::2578@tbsvip.fun::70735ca4-468c-4277-b25a-c67191c3df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trackRevisions/>
  <w:defaultTabStop w:val="420"/>
  <w:characterSpacingControl w:val="doNotCompress"/>
  <w:hdrShapeDefaults>
    <o:shapedefaults v:ext="edit" spidmax="2074"/>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C2D21"/>
    <w:rsid w:val="00001C44"/>
    <w:rsid w:val="000040B1"/>
    <w:rsid w:val="000139D7"/>
    <w:rsid w:val="00013A72"/>
    <w:rsid w:val="00034E4F"/>
    <w:rsid w:val="000361AD"/>
    <w:rsid w:val="0004316F"/>
    <w:rsid w:val="00060DE2"/>
    <w:rsid w:val="0006381B"/>
    <w:rsid w:val="00076A15"/>
    <w:rsid w:val="000A55D1"/>
    <w:rsid w:val="000B7C9B"/>
    <w:rsid w:val="000C5B5D"/>
    <w:rsid w:val="000F1799"/>
    <w:rsid w:val="00146B3A"/>
    <w:rsid w:val="001747E0"/>
    <w:rsid w:val="00177C92"/>
    <w:rsid w:val="00195D79"/>
    <w:rsid w:val="001A5AAC"/>
    <w:rsid w:val="001A75A1"/>
    <w:rsid w:val="001C3AA1"/>
    <w:rsid w:val="001C7677"/>
    <w:rsid w:val="001D12B0"/>
    <w:rsid w:val="001E4A40"/>
    <w:rsid w:val="001E5113"/>
    <w:rsid w:val="001E5618"/>
    <w:rsid w:val="001F648A"/>
    <w:rsid w:val="001F7F55"/>
    <w:rsid w:val="00232033"/>
    <w:rsid w:val="0023742C"/>
    <w:rsid w:val="00251C64"/>
    <w:rsid w:val="0026615B"/>
    <w:rsid w:val="00266595"/>
    <w:rsid w:val="00277351"/>
    <w:rsid w:val="00277AAA"/>
    <w:rsid w:val="00291B56"/>
    <w:rsid w:val="002B12B4"/>
    <w:rsid w:val="002C3B52"/>
    <w:rsid w:val="002D3AF0"/>
    <w:rsid w:val="002F0A94"/>
    <w:rsid w:val="002F412E"/>
    <w:rsid w:val="002F7ADA"/>
    <w:rsid w:val="00300DA8"/>
    <w:rsid w:val="0030616E"/>
    <w:rsid w:val="003115EA"/>
    <w:rsid w:val="00324B8A"/>
    <w:rsid w:val="00375085"/>
    <w:rsid w:val="00375E17"/>
    <w:rsid w:val="003853C4"/>
    <w:rsid w:val="0039694F"/>
    <w:rsid w:val="003B20A3"/>
    <w:rsid w:val="003B680C"/>
    <w:rsid w:val="003C3233"/>
    <w:rsid w:val="003C76BE"/>
    <w:rsid w:val="003D42F7"/>
    <w:rsid w:val="003E178F"/>
    <w:rsid w:val="003E5256"/>
    <w:rsid w:val="003E7465"/>
    <w:rsid w:val="003F3FAF"/>
    <w:rsid w:val="0040607F"/>
    <w:rsid w:val="004061AF"/>
    <w:rsid w:val="00412515"/>
    <w:rsid w:val="0042252D"/>
    <w:rsid w:val="00451583"/>
    <w:rsid w:val="00452126"/>
    <w:rsid w:val="004558F2"/>
    <w:rsid w:val="00461FF8"/>
    <w:rsid w:val="0047514C"/>
    <w:rsid w:val="0047612B"/>
    <w:rsid w:val="004C1D47"/>
    <w:rsid w:val="004E5050"/>
    <w:rsid w:val="004E6C9A"/>
    <w:rsid w:val="004F2827"/>
    <w:rsid w:val="0051104D"/>
    <w:rsid w:val="005170DE"/>
    <w:rsid w:val="00532BE2"/>
    <w:rsid w:val="005847F0"/>
    <w:rsid w:val="005F4DAD"/>
    <w:rsid w:val="005F7115"/>
    <w:rsid w:val="005F7EB8"/>
    <w:rsid w:val="00612AE3"/>
    <w:rsid w:val="00640E77"/>
    <w:rsid w:val="00656598"/>
    <w:rsid w:val="00663974"/>
    <w:rsid w:val="00672203"/>
    <w:rsid w:val="0067391D"/>
    <w:rsid w:val="006B6D9D"/>
    <w:rsid w:val="006B7612"/>
    <w:rsid w:val="006E5E93"/>
    <w:rsid w:val="007013FE"/>
    <w:rsid w:val="00703230"/>
    <w:rsid w:val="0070714B"/>
    <w:rsid w:val="00707DE8"/>
    <w:rsid w:val="00721C16"/>
    <w:rsid w:val="00723B40"/>
    <w:rsid w:val="007821E9"/>
    <w:rsid w:val="00783CC6"/>
    <w:rsid w:val="007A1882"/>
    <w:rsid w:val="007B079C"/>
    <w:rsid w:val="007B3632"/>
    <w:rsid w:val="007C79B5"/>
    <w:rsid w:val="007F40BE"/>
    <w:rsid w:val="007F4AD1"/>
    <w:rsid w:val="007F68A6"/>
    <w:rsid w:val="0080681C"/>
    <w:rsid w:val="0080763A"/>
    <w:rsid w:val="008234EB"/>
    <w:rsid w:val="008417DA"/>
    <w:rsid w:val="00857393"/>
    <w:rsid w:val="00863398"/>
    <w:rsid w:val="008678BA"/>
    <w:rsid w:val="00882F7F"/>
    <w:rsid w:val="008A52B5"/>
    <w:rsid w:val="008C1113"/>
    <w:rsid w:val="008C1323"/>
    <w:rsid w:val="008D12FA"/>
    <w:rsid w:val="008F089E"/>
    <w:rsid w:val="008F137D"/>
    <w:rsid w:val="00914697"/>
    <w:rsid w:val="009A4B83"/>
    <w:rsid w:val="009B3676"/>
    <w:rsid w:val="009D57CD"/>
    <w:rsid w:val="009D7F1E"/>
    <w:rsid w:val="009F3008"/>
    <w:rsid w:val="009F4A80"/>
    <w:rsid w:val="009F6EFB"/>
    <w:rsid w:val="00A161E9"/>
    <w:rsid w:val="00A27BE4"/>
    <w:rsid w:val="00A35657"/>
    <w:rsid w:val="00A466D7"/>
    <w:rsid w:val="00A4699B"/>
    <w:rsid w:val="00A73354"/>
    <w:rsid w:val="00A77A88"/>
    <w:rsid w:val="00A80E22"/>
    <w:rsid w:val="00AC2D21"/>
    <w:rsid w:val="00B13C52"/>
    <w:rsid w:val="00B24976"/>
    <w:rsid w:val="00B31B44"/>
    <w:rsid w:val="00B33E21"/>
    <w:rsid w:val="00B45FC6"/>
    <w:rsid w:val="00B95514"/>
    <w:rsid w:val="00C05E21"/>
    <w:rsid w:val="00C2441E"/>
    <w:rsid w:val="00C60177"/>
    <w:rsid w:val="00C83D44"/>
    <w:rsid w:val="00C8680A"/>
    <w:rsid w:val="00CD1AB7"/>
    <w:rsid w:val="00CD2625"/>
    <w:rsid w:val="00D00065"/>
    <w:rsid w:val="00D06E93"/>
    <w:rsid w:val="00D11DDD"/>
    <w:rsid w:val="00D169CE"/>
    <w:rsid w:val="00D44460"/>
    <w:rsid w:val="00D5587C"/>
    <w:rsid w:val="00D63A2E"/>
    <w:rsid w:val="00D944B7"/>
    <w:rsid w:val="00DB06C2"/>
    <w:rsid w:val="00DC1049"/>
    <w:rsid w:val="00DD0F27"/>
    <w:rsid w:val="00DD724B"/>
    <w:rsid w:val="00DE29CA"/>
    <w:rsid w:val="00DE2DD1"/>
    <w:rsid w:val="00DE447D"/>
    <w:rsid w:val="00DE5FE7"/>
    <w:rsid w:val="00DF4321"/>
    <w:rsid w:val="00E0782D"/>
    <w:rsid w:val="00E11ABA"/>
    <w:rsid w:val="00E217C4"/>
    <w:rsid w:val="00E3190C"/>
    <w:rsid w:val="00E36A54"/>
    <w:rsid w:val="00E45B5C"/>
    <w:rsid w:val="00E47BB9"/>
    <w:rsid w:val="00E60404"/>
    <w:rsid w:val="00E705F2"/>
    <w:rsid w:val="00EC5BD8"/>
    <w:rsid w:val="00EE632B"/>
    <w:rsid w:val="00EE7FDF"/>
    <w:rsid w:val="00EF184D"/>
    <w:rsid w:val="00F24B48"/>
    <w:rsid w:val="00F726D2"/>
    <w:rsid w:val="00F727C3"/>
    <w:rsid w:val="00F94B1D"/>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4F6FDAE1"/>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5.xml"/><Relationship Id="rId26" Type="http://schemas.openxmlformats.org/officeDocument/2006/relationships/customXml" Target="ink/ink9.xml"/><Relationship Id="rId39" Type="http://schemas.microsoft.com/office/2016/09/relationships/commentsIds" Target="commentsIds.xml"/><Relationship Id="rId21" Type="http://schemas.openxmlformats.org/officeDocument/2006/relationships/customXml" Target="ink/ink6.xml"/><Relationship Id="rId34" Type="http://schemas.openxmlformats.org/officeDocument/2006/relationships/customXml" Target="ink/ink15.xml"/><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3.xml"/><Relationship Id="rId29" Type="http://schemas.openxmlformats.org/officeDocument/2006/relationships/customXml" Target="ink/ink12.xml"/><Relationship Id="rId11" Type="http://schemas.openxmlformats.org/officeDocument/2006/relationships/customXml" Target="ink/ink1.xml"/><Relationship Id="rId24" Type="http://schemas.openxmlformats.org/officeDocument/2006/relationships/customXml" Target="ink/ink8.xml"/><Relationship Id="rId32" Type="http://schemas.openxmlformats.org/officeDocument/2006/relationships/image" Target="media/image8.jpe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customXml" Target="ink/ink11.xml"/><Relationship Id="rId36" Type="http://schemas.openxmlformats.org/officeDocument/2006/relationships/image" Target="media/image10.jpeg"/><Relationship Id="rId49" Type="http://schemas.microsoft.com/office/2011/relationships/people" Target="people.xml"/><Relationship Id="rId10" Type="http://schemas.openxmlformats.org/officeDocument/2006/relationships/image" Target="media/image3.jpeg"/><Relationship Id="rId19" Type="http://schemas.openxmlformats.org/officeDocument/2006/relationships/image" Target="media/image5.jpeg"/><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customXml" Target="ink/ink7.xml"/><Relationship Id="rId27" Type="http://schemas.openxmlformats.org/officeDocument/2006/relationships/customXml" Target="ink/ink10.xml"/><Relationship Id="rId30" Type="http://schemas.openxmlformats.org/officeDocument/2006/relationships/customXml" Target="ink/ink13.xml"/><Relationship Id="rId35" Type="http://schemas.openxmlformats.org/officeDocument/2006/relationships/image" Target="media/image9.jpe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4.xml"/><Relationship Id="rId25" Type="http://schemas.openxmlformats.org/officeDocument/2006/relationships/image" Target="media/image7.jpeg"/><Relationship Id="rId33" Type="http://schemas.openxmlformats.org/officeDocument/2006/relationships/customXml" Target="ink/ink14.xml"/><Relationship Id="rId38" Type="http://schemas.microsoft.com/office/2011/relationships/commentsExtended" Target="commentsExtended.xml"/><Relationship Id="rId46" Type="http://schemas.openxmlformats.org/officeDocument/2006/relationships/header" Target="header3.xml"/><Relationship Id="rId20" Type="http://schemas.openxmlformats.org/officeDocument/2006/relationships/image" Target="media/image6.jpeg"/><Relationship Id="rId41"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11 24575,'-9'-4'0,"-3"-2"-8191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2:00:00.377"/>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7.294"/>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27.07">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20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24575,'0'7'-8191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0 1 24575</inkml:trace>
  <inkml:trace contextRef="#ctx0" brushRef="#br0" timeOffset="333.07">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1 33 24575,'0'-5'0</inkml:trace>
  <inkml:trace contextRef="#ctx0" brushRef="#br0" timeOffset="333.07">1 5 24575,'0'-4'0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27</Pages>
  <Words>6246</Words>
  <Characters>35607</Characters>
  <Application>Microsoft Office Word</Application>
  <DocSecurity>0</DocSecurity>
  <Lines>296</Lines>
  <Paragraphs>83</Paragraphs>
  <ScaleCrop>false</ScaleCrop>
  <Company/>
  <LinksUpToDate>false</LinksUpToDate>
  <CharactersWithSpaces>41770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2578</cp:lastModifiedBy>
  <cp:revision>13</cp:revision>
  <dcterms:created xsi:type="dcterms:W3CDTF">2021-08-10T09:10:00Z</dcterms:created>
  <dcterms:modified xsi:type="dcterms:W3CDTF">2021-12-11T13:32:00Z</dcterms:modified>
</cp:coreProperties>
</file>