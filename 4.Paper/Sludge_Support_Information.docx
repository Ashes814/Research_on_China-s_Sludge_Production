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D95264" w14:textId="77777777" w:rsidR="005765AD" w:rsidRPr="005704F8" w:rsidRDefault="0097077B" w:rsidP="005765AD">
      <w:pPr>
        <w:widowControl/>
        <w:rPr>
          <w:rFonts w:cs="Times New Roman"/>
          <w:b/>
          <w:bCs/>
          <w:color w:val="333333"/>
          <w:shd w:val="clear" w:color="auto" w:fill="FFFFFF"/>
        </w:rPr>
      </w:pPr>
      <w:bookmarkStart w:id="0" w:name="_Toc41928964"/>
      <w:bookmarkStart w:id="1" w:name="_Toc41929022"/>
      <w:bookmarkStart w:id="2" w:name="_Toc41929236"/>
      <w:bookmarkStart w:id="3" w:name="_Toc41950399"/>
      <w:bookmarkStart w:id="4" w:name="_Toc43233628"/>
      <w:r w:rsidRPr="00D0299C">
        <w:rPr>
          <w:rFonts w:ascii="Times New Roman" w:hAnsi="Times New Roman"/>
          <w:sz w:val="52"/>
        </w:rPr>
        <w:t xml:space="preserve">Supporting Information for: </w:t>
      </w:r>
      <w:bookmarkEnd w:id="0"/>
      <w:bookmarkEnd w:id="1"/>
      <w:bookmarkEnd w:id="2"/>
      <w:bookmarkEnd w:id="3"/>
      <w:bookmarkEnd w:id="4"/>
      <w:r w:rsidR="005765AD">
        <w:rPr>
          <w:rFonts w:cs="Times New Roman"/>
          <w:b/>
          <w:bCs/>
          <w:color w:val="333333"/>
          <w:shd w:val="clear" w:color="auto" w:fill="FFFFFF"/>
        </w:rPr>
        <w:t xml:space="preserve">Research on China’s </w:t>
      </w:r>
      <w:commentRangeStart w:id="5"/>
      <w:r w:rsidR="005765AD">
        <w:rPr>
          <w:rFonts w:cs="Times New Roman"/>
          <w:b/>
          <w:bCs/>
          <w:color w:val="333333"/>
          <w:shd w:val="clear" w:color="auto" w:fill="FFFFFF"/>
        </w:rPr>
        <w:t xml:space="preserve">Sludge Production Pattern, Prediction </w:t>
      </w:r>
      <w:commentRangeEnd w:id="5"/>
      <w:r w:rsidR="005765AD">
        <w:rPr>
          <w:rStyle w:val="af0"/>
        </w:rPr>
        <w:commentReference w:id="5"/>
      </w:r>
      <w:r w:rsidR="005765AD">
        <w:rPr>
          <w:rFonts w:cs="Times New Roman"/>
          <w:b/>
          <w:bCs/>
          <w:color w:val="333333"/>
          <w:shd w:val="clear" w:color="auto" w:fill="FFFFFF"/>
        </w:rPr>
        <w:t>and Carbon Emission Reduction Potential</w:t>
      </w:r>
    </w:p>
    <w:p w14:paraId="3BE2FAD7" w14:textId="383AC555" w:rsidR="00904192" w:rsidRPr="005765AD" w:rsidRDefault="00904192" w:rsidP="00325A7B">
      <w:pPr>
        <w:pStyle w:val="1"/>
        <w:spacing w:line="360" w:lineRule="auto"/>
        <w:jc w:val="center"/>
        <w:rPr>
          <w:rFonts w:ascii="Times New Roman" w:hAnsi="Times New Roman"/>
          <w:sz w:val="52"/>
        </w:rPr>
      </w:pPr>
    </w:p>
    <w:p w14:paraId="222B3ABB" w14:textId="77777777" w:rsidR="00325A7B" w:rsidRPr="00D0299C" w:rsidRDefault="00325A7B" w:rsidP="00325A7B">
      <w:pPr>
        <w:rPr>
          <w:rFonts w:ascii="Times New Roman" w:hAnsi="Times New Roman" w:cs="Times New Roman"/>
        </w:rPr>
      </w:pPr>
    </w:p>
    <w:p w14:paraId="0DBDD663" w14:textId="6C2C25DF" w:rsidR="00904192" w:rsidRPr="00D0299C" w:rsidRDefault="0047481A" w:rsidP="00325A7B">
      <w:pPr>
        <w:pStyle w:val="2"/>
        <w:spacing w:line="360" w:lineRule="auto"/>
        <w:rPr>
          <w:rFonts w:ascii="Times New Roman" w:hAnsi="Times New Roman"/>
          <w:sz w:val="28"/>
          <w:szCs w:val="28"/>
          <w:vertAlign w:val="superscript"/>
        </w:rPr>
      </w:pPr>
      <w:bookmarkStart w:id="6" w:name="_Toc41928965"/>
      <w:bookmarkStart w:id="7" w:name="_Toc41929023"/>
      <w:bookmarkStart w:id="8" w:name="_Toc41929237"/>
      <w:bookmarkStart w:id="9" w:name="_Toc41950400"/>
      <w:bookmarkStart w:id="10" w:name="_Toc43233629"/>
      <w:bookmarkStart w:id="11" w:name="_Toc99047180"/>
      <w:r>
        <w:rPr>
          <w:rFonts w:ascii="Times New Roman" w:hAnsi="Times New Roman"/>
          <w:sz w:val="28"/>
          <w:szCs w:val="28"/>
        </w:rPr>
        <w:t>XXXX</w:t>
      </w:r>
      <w:r w:rsidR="00904192" w:rsidRPr="00D0299C">
        <w:rPr>
          <w:rFonts w:ascii="Times New Roman" w:hAnsi="Times New Roman"/>
          <w:sz w:val="28"/>
          <w:szCs w:val="28"/>
        </w:rPr>
        <w:t xml:space="preserve"> X</w:t>
      </w:r>
      <w:r>
        <w:rPr>
          <w:rFonts w:ascii="Times New Roman" w:hAnsi="Times New Roman"/>
          <w:sz w:val="28"/>
          <w:szCs w:val="28"/>
        </w:rPr>
        <w:t>XXX</w:t>
      </w:r>
      <w:r w:rsidR="00904192" w:rsidRPr="00D0299C">
        <w:rPr>
          <w:rFonts w:ascii="Times New Roman" w:hAnsi="Times New Roman"/>
          <w:sz w:val="28"/>
          <w:szCs w:val="28"/>
          <w:vertAlign w:val="superscript"/>
        </w:rPr>
        <w:t>1</w:t>
      </w:r>
      <w:r w:rsidR="00904192" w:rsidRPr="00D0299C">
        <w:rPr>
          <w:rFonts w:ascii="Times New Roman" w:hAnsi="Times New Roman"/>
          <w:sz w:val="28"/>
          <w:szCs w:val="28"/>
        </w:rPr>
        <w:t xml:space="preserve">, </w:t>
      </w:r>
      <w:r>
        <w:rPr>
          <w:rFonts w:ascii="Times New Roman" w:hAnsi="Times New Roman"/>
          <w:sz w:val="28"/>
          <w:szCs w:val="28"/>
        </w:rPr>
        <w:t>XXXX</w:t>
      </w:r>
      <w:r w:rsidR="00904192" w:rsidRPr="00D0299C">
        <w:rPr>
          <w:rFonts w:ascii="Times New Roman" w:hAnsi="Times New Roman"/>
          <w:sz w:val="28"/>
          <w:szCs w:val="28"/>
        </w:rPr>
        <w:t xml:space="preserve"> </w:t>
      </w:r>
      <w:r>
        <w:rPr>
          <w:rFonts w:ascii="Times New Roman" w:hAnsi="Times New Roman"/>
          <w:sz w:val="28"/>
          <w:szCs w:val="28"/>
        </w:rPr>
        <w:t>XXX</w:t>
      </w:r>
      <w:r w:rsidR="00904192" w:rsidRPr="00D0299C">
        <w:rPr>
          <w:rFonts w:ascii="Times New Roman" w:hAnsi="Times New Roman"/>
          <w:sz w:val="28"/>
          <w:szCs w:val="28"/>
          <w:vertAlign w:val="superscript"/>
        </w:rPr>
        <w:t>2</w:t>
      </w:r>
      <w:r w:rsidR="00904192" w:rsidRPr="00D0299C">
        <w:rPr>
          <w:rFonts w:ascii="Times New Roman" w:hAnsi="Times New Roman"/>
          <w:sz w:val="28"/>
          <w:szCs w:val="28"/>
        </w:rPr>
        <w:t xml:space="preserve">, </w:t>
      </w:r>
      <w:r>
        <w:rPr>
          <w:rFonts w:ascii="Times New Roman" w:hAnsi="Times New Roman"/>
          <w:sz w:val="28"/>
          <w:szCs w:val="28"/>
        </w:rPr>
        <w:t>XXXX</w:t>
      </w:r>
      <w:r w:rsidR="00904192" w:rsidRPr="00D0299C">
        <w:rPr>
          <w:rFonts w:ascii="Times New Roman" w:hAnsi="Times New Roman"/>
          <w:sz w:val="28"/>
          <w:szCs w:val="28"/>
        </w:rPr>
        <w:t xml:space="preserve"> </w:t>
      </w:r>
      <w:r>
        <w:rPr>
          <w:rFonts w:ascii="Times New Roman" w:hAnsi="Times New Roman"/>
          <w:sz w:val="28"/>
          <w:szCs w:val="28"/>
        </w:rPr>
        <w:t>XXXXXX</w:t>
      </w:r>
      <w:r w:rsidR="00904192" w:rsidRPr="00D0299C">
        <w:rPr>
          <w:rFonts w:ascii="Times New Roman" w:hAnsi="Times New Roman"/>
          <w:sz w:val="28"/>
          <w:szCs w:val="28"/>
          <w:vertAlign w:val="superscript"/>
        </w:rPr>
        <w:t>3</w:t>
      </w:r>
      <w:bookmarkEnd w:id="6"/>
      <w:bookmarkEnd w:id="7"/>
      <w:bookmarkEnd w:id="8"/>
      <w:bookmarkEnd w:id="9"/>
      <w:bookmarkEnd w:id="10"/>
      <w:bookmarkEnd w:id="11"/>
    </w:p>
    <w:p w14:paraId="46D643FE" w14:textId="77777777"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1 </w:t>
      </w:r>
      <w:r w:rsidRPr="00D0299C">
        <w:rPr>
          <w:rFonts w:ascii="Times New Roman" w:hAnsi="Times New Roman" w:cs="Times New Roman"/>
          <w:kern w:val="0"/>
          <w:sz w:val="28"/>
          <w:szCs w:val="28"/>
        </w:rPr>
        <w:t>School of Environmental and Geographical Sciences, Shanghai Normal University, Shanghai, 200234, China</w:t>
      </w:r>
    </w:p>
    <w:p w14:paraId="24FB51AC" w14:textId="74B5DD8F"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2 School of </w:t>
      </w:r>
    </w:p>
    <w:p w14:paraId="58790AA0" w14:textId="0001B967"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3 Faculty of </w:t>
      </w:r>
    </w:p>
    <w:p w14:paraId="36997F7B" w14:textId="77777777" w:rsidR="00904192" w:rsidRPr="00D0299C" w:rsidRDefault="00904192" w:rsidP="00325A7B">
      <w:pPr>
        <w:spacing w:line="360" w:lineRule="auto"/>
        <w:rPr>
          <w:rFonts w:ascii="Times New Roman" w:hAnsi="Times New Roman" w:cs="Times New Roman"/>
          <w:sz w:val="28"/>
          <w:szCs w:val="28"/>
        </w:rPr>
      </w:pPr>
    </w:p>
    <w:p w14:paraId="39BC65FB" w14:textId="70C16E16" w:rsidR="0097077B"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Corresponding author, Email: </w:t>
      </w:r>
      <w:hyperlink r:id="rId12" w:history="1"/>
    </w:p>
    <w:p w14:paraId="0BA10EED" w14:textId="77777777" w:rsidR="00904192" w:rsidRPr="00D0299C" w:rsidRDefault="00904192" w:rsidP="00904192">
      <w:pPr>
        <w:rPr>
          <w:rFonts w:ascii="Times New Roman" w:hAnsi="Times New Roman" w:cs="Times New Roman"/>
        </w:rPr>
      </w:pPr>
    </w:p>
    <w:p w14:paraId="41A6F344" w14:textId="630B581B" w:rsidR="00786606" w:rsidRPr="00C27DB9" w:rsidRDefault="00786606" w:rsidP="00786606">
      <w:pPr>
        <w:spacing w:line="360" w:lineRule="auto"/>
        <w:rPr>
          <w:rFonts w:ascii="Times New Roman" w:hAnsi="Times New Roman" w:cs="Times New Roman"/>
          <w:b/>
          <w:sz w:val="28"/>
          <w:szCs w:val="28"/>
        </w:rPr>
      </w:pPr>
      <w:r w:rsidRPr="00C27DB9">
        <w:rPr>
          <w:rFonts w:ascii="Times New Roman" w:hAnsi="Times New Roman" w:cs="Times New Roman"/>
          <w:b/>
          <w:sz w:val="28"/>
          <w:szCs w:val="28"/>
        </w:rPr>
        <w:t>Number of pages</w:t>
      </w:r>
      <w:proofErr w:type="gramStart"/>
      <w:r w:rsidRPr="00C27DB9">
        <w:rPr>
          <w:rFonts w:ascii="Times New Roman" w:hAnsi="Times New Roman" w:cs="Times New Roman"/>
          <w:b/>
          <w:sz w:val="28"/>
          <w:szCs w:val="28"/>
        </w:rPr>
        <w:t xml:space="preserve">: </w:t>
      </w:r>
      <w:r w:rsidR="00FA5524" w:rsidRPr="00C27DB9">
        <w:rPr>
          <w:rFonts w:ascii="Times New Roman" w:hAnsi="Times New Roman" w:cs="Times New Roman" w:hint="eastAsia"/>
          <w:b/>
          <w:sz w:val="28"/>
          <w:szCs w:val="28"/>
        </w:rPr>
        <w:t>,</w:t>
      </w:r>
      <w:proofErr w:type="gramEnd"/>
      <w:r w:rsidR="00FA5524" w:rsidRPr="00C27DB9">
        <w:rPr>
          <w:rFonts w:ascii="Times New Roman" w:hAnsi="Times New Roman" w:cs="Times New Roman"/>
          <w:b/>
          <w:sz w:val="28"/>
          <w:szCs w:val="28"/>
        </w:rPr>
        <w:t xml:space="preserve"> </w:t>
      </w:r>
      <w:r w:rsidRPr="00C27DB9">
        <w:rPr>
          <w:rFonts w:ascii="Times New Roman" w:hAnsi="Times New Roman" w:cs="Times New Roman"/>
          <w:b/>
          <w:sz w:val="28"/>
          <w:szCs w:val="28"/>
        </w:rPr>
        <w:t xml:space="preserve">Number of tables: </w:t>
      </w:r>
      <w:r w:rsidR="00FA5524" w:rsidRPr="00C27DB9">
        <w:rPr>
          <w:rFonts w:ascii="Times New Roman" w:hAnsi="Times New Roman" w:cs="Times New Roman" w:hint="eastAsia"/>
          <w:b/>
          <w:sz w:val="28"/>
          <w:szCs w:val="28"/>
        </w:rPr>
        <w:t>,</w:t>
      </w:r>
      <w:r w:rsidR="00FA5524" w:rsidRPr="00C27DB9">
        <w:rPr>
          <w:rFonts w:ascii="Times New Roman" w:hAnsi="Times New Roman" w:cs="Times New Roman"/>
          <w:b/>
          <w:sz w:val="28"/>
          <w:szCs w:val="28"/>
        </w:rPr>
        <w:t xml:space="preserve"> </w:t>
      </w:r>
      <w:r w:rsidRPr="00C27DB9">
        <w:rPr>
          <w:rFonts w:ascii="Times New Roman" w:hAnsi="Times New Roman" w:cs="Times New Roman"/>
          <w:b/>
          <w:sz w:val="28"/>
          <w:szCs w:val="28"/>
        </w:rPr>
        <w:t xml:space="preserve">Number of figures: </w:t>
      </w:r>
    </w:p>
    <w:p w14:paraId="334BBB21" w14:textId="77777777" w:rsidR="00325A7B" w:rsidRPr="00D0299C" w:rsidRDefault="00325A7B" w:rsidP="00904192">
      <w:pPr>
        <w:rPr>
          <w:rFonts w:ascii="Times New Roman" w:hAnsi="Times New Roman" w:cs="Times New Roman"/>
        </w:rPr>
      </w:pPr>
    </w:p>
    <w:p w14:paraId="7B56C0BE" w14:textId="77777777" w:rsidR="00325A7B" w:rsidRPr="00D0299C" w:rsidRDefault="00325A7B" w:rsidP="00904192">
      <w:pPr>
        <w:rPr>
          <w:rFonts w:ascii="Times New Roman" w:hAnsi="Times New Roman" w:cs="Times New Roman"/>
        </w:rPr>
      </w:pPr>
    </w:p>
    <w:p w14:paraId="722021A1" w14:textId="77777777" w:rsidR="00325A7B" w:rsidRPr="00D0299C" w:rsidRDefault="00325A7B" w:rsidP="00904192">
      <w:pPr>
        <w:rPr>
          <w:rFonts w:ascii="Times New Roman" w:hAnsi="Times New Roman" w:cs="Times New Roman"/>
        </w:rPr>
      </w:pPr>
    </w:p>
    <w:p w14:paraId="55B701D1" w14:textId="77777777" w:rsidR="00325A7B" w:rsidRPr="00D0299C" w:rsidRDefault="00325A7B" w:rsidP="00904192">
      <w:pPr>
        <w:rPr>
          <w:rFonts w:ascii="Times New Roman" w:hAnsi="Times New Roman" w:cs="Times New Roman"/>
        </w:rPr>
      </w:pPr>
    </w:p>
    <w:p w14:paraId="68CD9128" w14:textId="77777777" w:rsidR="00325A7B" w:rsidRPr="00D0299C" w:rsidRDefault="00325A7B" w:rsidP="00904192">
      <w:pPr>
        <w:rPr>
          <w:rFonts w:ascii="Times New Roman" w:hAnsi="Times New Roman" w:cs="Times New Roman"/>
        </w:rPr>
      </w:pPr>
    </w:p>
    <w:sdt>
      <w:sdtPr>
        <w:rPr>
          <w:rFonts w:ascii="Times New Roman" w:eastAsiaTheme="minorEastAsia" w:hAnsi="Times New Roman" w:cs="Times New Roman"/>
          <w:color w:val="auto"/>
          <w:kern w:val="2"/>
          <w:sz w:val="21"/>
          <w:szCs w:val="22"/>
          <w:lang w:val="zh-CN"/>
        </w:rPr>
        <w:id w:val="1427767172"/>
        <w:docPartObj>
          <w:docPartGallery w:val="Table of Contents"/>
          <w:docPartUnique/>
        </w:docPartObj>
      </w:sdtPr>
      <w:sdtEndPr>
        <w:rPr>
          <w:b/>
          <w:bCs/>
        </w:rPr>
      </w:sdtEndPr>
      <w:sdtContent>
        <w:p w14:paraId="7936FD0A" w14:textId="77777777" w:rsidR="005765AD" w:rsidRDefault="00757C1A" w:rsidP="0082317A">
          <w:pPr>
            <w:pStyle w:val="TOC"/>
            <w:spacing w:line="480" w:lineRule="auto"/>
            <w:rPr>
              <w:noProof/>
            </w:rPr>
          </w:pPr>
          <w:r w:rsidRPr="0082317A">
            <w:rPr>
              <w:rFonts w:ascii="Times New Roman" w:hAnsi="Times New Roman" w:cs="Times New Roman"/>
              <w:b/>
              <w:color w:val="000000" w:themeColor="text1"/>
              <w:sz w:val="36"/>
              <w:szCs w:val="28"/>
              <w:lang w:val="zh-CN"/>
            </w:rPr>
            <w:t>Contents</w:t>
          </w:r>
          <w:r w:rsidRPr="00295231">
            <w:rPr>
              <w:rFonts w:ascii="Times New Roman" w:hAnsi="Times New Roman" w:cs="Times New Roman"/>
              <w:b/>
              <w:bCs/>
              <w:sz w:val="36"/>
              <w:szCs w:val="28"/>
              <w:lang w:val="zh-CN"/>
            </w:rPr>
            <w:fldChar w:fldCharType="begin"/>
          </w:r>
          <w:r w:rsidRPr="00295231">
            <w:rPr>
              <w:rFonts w:ascii="Times New Roman" w:hAnsi="Times New Roman" w:cs="Times New Roman"/>
              <w:b/>
              <w:bCs/>
              <w:sz w:val="36"/>
              <w:szCs w:val="28"/>
              <w:lang w:val="zh-CN"/>
            </w:rPr>
            <w:instrText xml:space="preserve"> TOC \o "1-3" \h \z \u </w:instrText>
          </w:r>
          <w:r w:rsidRPr="00295231">
            <w:rPr>
              <w:rFonts w:ascii="Times New Roman" w:hAnsi="Times New Roman" w:cs="Times New Roman"/>
              <w:b/>
              <w:bCs/>
              <w:sz w:val="36"/>
              <w:szCs w:val="28"/>
              <w:lang w:val="zh-CN"/>
            </w:rPr>
            <w:fldChar w:fldCharType="separate"/>
          </w:r>
        </w:p>
        <w:p w14:paraId="4D966E3B" w14:textId="3028F70A" w:rsidR="005765AD" w:rsidRDefault="005765AD">
          <w:pPr>
            <w:pStyle w:val="TOC2"/>
            <w:rPr>
              <w:rFonts w:asciiTheme="minorHAnsi" w:hAnsiTheme="minorHAnsi" w:cstheme="minorBidi"/>
              <w:b w:val="0"/>
              <w:sz w:val="21"/>
              <w:szCs w:val="24"/>
            </w:rPr>
          </w:pPr>
          <w:hyperlink w:anchor="_Toc99047180" w:history="1">
            <w:r w:rsidRPr="001F250D">
              <w:rPr>
                <w:rStyle w:val="a8"/>
              </w:rPr>
              <w:t>XXXX XXXX</w:t>
            </w:r>
            <w:r w:rsidRPr="001F250D">
              <w:rPr>
                <w:rStyle w:val="a8"/>
                <w:vertAlign w:val="superscript"/>
              </w:rPr>
              <w:t>1</w:t>
            </w:r>
            <w:r w:rsidRPr="001F250D">
              <w:rPr>
                <w:rStyle w:val="a8"/>
              </w:rPr>
              <w:t>, XXXX XXX</w:t>
            </w:r>
            <w:r w:rsidRPr="001F250D">
              <w:rPr>
                <w:rStyle w:val="a8"/>
                <w:vertAlign w:val="superscript"/>
              </w:rPr>
              <w:t>2</w:t>
            </w:r>
            <w:r w:rsidRPr="001F250D">
              <w:rPr>
                <w:rStyle w:val="a8"/>
              </w:rPr>
              <w:t>, XXXX XXXXXX</w:t>
            </w:r>
            <w:r w:rsidRPr="001F250D">
              <w:rPr>
                <w:rStyle w:val="a8"/>
                <w:vertAlign w:val="superscript"/>
              </w:rPr>
              <w:t>3</w:t>
            </w:r>
            <w:r>
              <w:rPr>
                <w:webHidden/>
              </w:rPr>
              <w:tab/>
            </w:r>
            <w:r>
              <w:rPr>
                <w:webHidden/>
              </w:rPr>
              <w:fldChar w:fldCharType="begin"/>
            </w:r>
            <w:r>
              <w:rPr>
                <w:webHidden/>
              </w:rPr>
              <w:instrText xml:space="preserve"> PAGEREF _Toc99047180 \h </w:instrText>
            </w:r>
            <w:r>
              <w:rPr>
                <w:webHidden/>
              </w:rPr>
            </w:r>
            <w:r>
              <w:rPr>
                <w:webHidden/>
              </w:rPr>
              <w:fldChar w:fldCharType="separate"/>
            </w:r>
            <w:r>
              <w:rPr>
                <w:webHidden/>
              </w:rPr>
              <w:t>1</w:t>
            </w:r>
            <w:r>
              <w:rPr>
                <w:webHidden/>
              </w:rPr>
              <w:fldChar w:fldCharType="end"/>
            </w:r>
          </w:hyperlink>
        </w:p>
        <w:p w14:paraId="1F0FA22E" w14:textId="5407CB6E" w:rsidR="005765AD" w:rsidRDefault="005765AD">
          <w:pPr>
            <w:pStyle w:val="TOC2"/>
            <w:rPr>
              <w:rFonts w:asciiTheme="minorHAnsi" w:hAnsiTheme="minorHAnsi" w:cstheme="minorBidi"/>
              <w:b w:val="0"/>
              <w:sz w:val="21"/>
              <w:szCs w:val="24"/>
            </w:rPr>
          </w:pPr>
          <w:hyperlink w:anchor="_Toc99047181" w:history="1">
            <w:r w:rsidRPr="001F250D">
              <w:rPr>
                <w:rStyle w:val="a8"/>
              </w:rPr>
              <w:t>1 Sludge Data Calculation</w:t>
            </w:r>
            <w:r>
              <w:rPr>
                <w:webHidden/>
              </w:rPr>
              <w:tab/>
            </w:r>
            <w:r>
              <w:rPr>
                <w:webHidden/>
              </w:rPr>
              <w:fldChar w:fldCharType="begin"/>
            </w:r>
            <w:r>
              <w:rPr>
                <w:webHidden/>
              </w:rPr>
              <w:instrText xml:space="preserve"> PAGEREF _Toc99047181 \h </w:instrText>
            </w:r>
            <w:r>
              <w:rPr>
                <w:webHidden/>
              </w:rPr>
            </w:r>
            <w:r>
              <w:rPr>
                <w:webHidden/>
              </w:rPr>
              <w:fldChar w:fldCharType="separate"/>
            </w:r>
            <w:r>
              <w:rPr>
                <w:webHidden/>
              </w:rPr>
              <w:t>3</w:t>
            </w:r>
            <w:r>
              <w:rPr>
                <w:webHidden/>
              </w:rPr>
              <w:fldChar w:fldCharType="end"/>
            </w:r>
          </w:hyperlink>
        </w:p>
        <w:p w14:paraId="35CD82E6" w14:textId="5AD7B8AA" w:rsidR="005765AD" w:rsidRDefault="005765AD">
          <w:pPr>
            <w:pStyle w:val="TOC1"/>
            <w:tabs>
              <w:tab w:val="right" w:leader="dot" w:pos="8494"/>
            </w:tabs>
            <w:rPr>
              <w:noProof/>
              <w:szCs w:val="24"/>
            </w:rPr>
          </w:pPr>
          <w:hyperlink w:anchor="_Toc99047182" w:history="1">
            <w:r w:rsidRPr="001F250D">
              <w:rPr>
                <w:rStyle w:val="a8"/>
                <w:rFonts w:ascii="Times New Roman" w:eastAsia="Times New Roman" w:hAnsi="Times New Roman"/>
                <w:noProof/>
              </w:rPr>
              <w:t>2 Scenario Analysis</w:t>
            </w:r>
            <w:r>
              <w:rPr>
                <w:noProof/>
                <w:webHidden/>
              </w:rPr>
              <w:tab/>
            </w:r>
            <w:r>
              <w:rPr>
                <w:noProof/>
                <w:webHidden/>
              </w:rPr>
              <w:fldChar w:fldCharType="begin"/>
            </w:r>
            <w:r>
              <w:rPr>
                <w:noProof/>
                <w:webHidden/>
              </w:rPr>
              <w:instrText xml:space="preserve"> PAGEREF _Toc99047182 \h </w:instrText>
            </w:r>
            <w:r>
              <w:rPr>
                <w:noProof/>
                <w:webHidden/>
              </w:rPr>
            </w:r>
            <w:r>
              <w:rPr>
                <w:noProof/>
                <w:webHidden/>
              </w:rPr>
              <w:fldChar w:fldCharType="separate"/>
            </w:r>
            <w:r>
              <w:rPr>
                <w:noProof/>
                <w:webHidden/>
              </w:rPr>
              <w:t>6</w:t>
            </w:r>
            <w:r>
              <w:rPr>
                <w:noProof/>
                <w:webHidden/>
              </w:rPr>
              <w:fldChar w:fldCharType="end"/>
            </w:r>
          </w:hyperlink>
        </w:p>
        <w:p w14:paraId="28237045" w14:textId="6F3A828F" w:rsidR="005765AD" w:rsidRDefault="005765AD">
          <w:pPr>
            <w:pStyle w:val="TOC2"/>
            <w:rPr>
              <w:rFonts w:asciiTheme="minorHAnsi" w:hAnsiTheme="minorHAnsi" w:cstheme="minorBidi"/>
              <w:b w:val="0"/>
              <w:sz w:val="21"/>
              <w:szCs w:val="24"/>
            </w:rPr>
          </w:pPr>
          <w:hyperlink w:anchor="_Toc99047183" w:history="1">
            <w:r w:rsidRPr="001F250D">
              <w:rPr>
                <w:rStyle w:val="a8"/>
                <w:rFonts w:eastAsia="Times New Roman" w:cstheme="majorBidi"/>
                <w:i/>
              </w:rPr>
              <w:t>2.1 GDP and Population growth under SSPs</w:t>
            </w:r>
            <w:r>
              <w:rPr>
                <w:webHidden/>
              </w:rPr>
              <w:tab/>
            </w:r>
            <w:r>
              <w:rPr>
                <w:webHidden/>
              </w:rPr>
              <w:fldChar w:fldCharType="begin"/>
            </w:r>
            <w:r>
              <w:rPr>
                <w:webHidden/>
              </w:rPr>
              <w:instrText xml:space="preserve"> PAGEREF _Toc99047183 \h </w:instrText>
            </w:r>
            <w:r>
              <w:rPr>
                <w:webHidden/>
              </w:rPr>
            </w:r>
            <w:r>
              <w:rPr>
                <w:webHidden/>
              </w:rPr>
              <w:fldChar w:fldCharType="separate"/>
            </w:r>
            <w:r>
              <w:rPr>
                <w:webHidden/>
              </w:rPr>
              <w:t>6</w:t>
            </w:r>
            <w:r>
              <w:rPr>
                <w:webHidden/>
              </w:rPr>
              <w:fldChar w:fldCharType="end"/>
            </w:r>
          </w:hyperlink>
        </w:p>
        <w:p w14:paraId="7296E22D" w14:textId="26A6875E" w:rsidR="005765AD" w:rsidRDefault="005765AD">
          <w:pPr>
            <w:pStyle w:val="TOC2"/>
            <w:rPr>
              <w:rFonts w:asciiTheme="minorHAnsi" w:hAnsiTheme="minorHAnsi" w:cstheme="minorBidi"/>
              <w:b w:val="0"/>
              <w:sz w:val="21"/>
              <w:szCs w:val="24"/>
            </w:rPr>
          </w:pPr>
          <w:hyperlink w:anchor="_Toc99047184" w:history="1">
            <w:r w:rsidRPr="001F250D">
              <w:rPr>
                <w:rStyle w:val="a8"/>
                <w:rFonts w:eastAsia="Times New Roman" w:cstheme="majorBidi"/>
                <w:i/>
              </w:rPr>
              <w:t>2.2 Changes in urban infrastructure in China under SSPs</w:t>
            </w:r>
            <w:r>
              <w:rPr>
                <w:webHidden/>
              </w:rPr>
              <w:tab/>
            </w:r>
            <w:r>
              <w:rPr>
                <w:webHidden/>
              </w:rPr>
              <w:fldChar w:fldCharType="begin"/>
            </w:r>
            <w:r>
              <w:rPr>
                <w:webHidden/>
              </w:rPr>
              <w:instrText xml:space="preserve"> PAGEREF _Toc99047184 \h </w:instrText>
            </w:r>
            <w:r>
              <w:rPr>
                <w:webHidden/>
              </w:rPr>
            </w:r>
            <w:r>
              <w:rPr>
                <w:webHidden/>
              </w:rPr>
              <w:fldChar w:fldCharType="separate"/>
            </w:r>
            <w:r>
              <w:rPr>
                <w:webHidden/>
              </w:rPr>
              <w:t>8</w:t>
            </w:r>
            <w:r>
              <w:rPr>
                <w:webHidden/>
              </w:rPr>
              <w:fldChar w:fldCharType="end"/>
            </w:r>
          </w:hyperlink>
        </w:p>
        <w:p w14:paraId="216FD3C2" w14:textId="1F7CD0A8" w:rsidR="005765AD" w:rsidRDefault="005765AD">
          <w:pPr>
            <w:pStyle w:val="TOC2"/>
            <w:rPr>
              <w:rFonts w:asciiTheme="minorHAnsi" w:hAnsiTheme="minorHAnsi" w:cstheme="minorBidi"/>
              <w:b w:val="0"/>
              <w:sz w:val="21"/>
              <w:szCs w:val="24"/>
            </w:rPr>
          </w:pPr>
          <w:hyperlink w:anchor="_Toc99047185" w:history="1">
            <w:r w:rsidRPr="001F250D">
              <w:rPr>
                <w:rStyle w:val="a8"/>
                <w:rFonts w:eastAsia="Times New Roman" w:cstheme="majorBidi"/>
                <w:i/>
              </w:rPr>
              <w:t>2.3 Changes in Chinese residents’ lifestyles under SSPs</w:t>
            </w:r>
            <w:r>
              <w:rPr>
                <w:webHidden/>
              </w:rPr>
              <w:tab/>
            </w:r>
            <w:r>
              <w:rPr>
                <w:webHidden/>
              </w:rPr>
              <w:fldChar w:fldCharType="begin"/>
            </w:r>
            <w:r>
              <w:rPr>
                <w:webHidden/>
              </w:rPr>
              <w:instrText xml:space="preserve"> PAGEREF _Toc99047185 \h </w:instrText>
            </w:r>
            <w:r>
              <w:rPr>
                <w:webHidden/>
              </w:rPr>
            </w:r>
            <w:r>
              <w:rPr>
                <w:webHidden/>
              </w:rPr>
              <w:fldChar w:fldCharType="separate"/>
            </w:r>
            <w:r>
              <w:rPr>
                <w:webHidden/>
              </w:rPr>
              <w:t>12</w:t>
            </w:r>
            <w:r>
              <w:rPr>
                <w:webHidden/>
              </w:rPr>
              <w:fldChar w:fldCharType="end"/>
            </w:r>
          </w:hyperlink>
        </w:p>
        <w:p w14:paraId="5A1B733F" w14:textId="49F3F8F3" w:rsidR="005765AD" w:rsidRDefault="005765AD">
          <w:pPr>
            <w:pStyle w:val="TOC2"/>
            <w:rPr>
              <w:rFonts w:asciiTheme="minorHAnsi" w:hAnsiTheme="minorHAnsi" w:cstheme="minorBidi"/>
              <w:b w:val="0"/>
              <w:sz w:val="21"/>
              <w:szCs w:val="24"/>
            </w:rPr>
          </w:pPr>
          <w:hyperlink w:anchor="_Toc99047186" w:history="1">
            <w:r w:rsidRPr="001F250D">
              <w:rPr>
                <w:rStyle w:val="a8"/>
              </w:rPr>
              <w:t>References</w:t>
            </w:r>
            <w:r>
              <w:rPr>
                <w:webHidden/>
              </w:rPr>
              <w:tab/>
            </w:r>
            <w:r>
              <w:rPr>
                <w:webHidden/>
              </w:rPr>
              <w:fldChar w:fldCharType="begin"/>
            </w:r>
            <w:r>
              <w:rPr>
                <w:webHidden/>
              </w:rPr>
              <w:instrText xml:space="preserve"> PAGEREF _Toc99047186 \h </w:instrText>
            </w:r>
            <w:r>
              <w:rPr>
                <w:webHidden/>
              </w:rPr>
            </w:r>
            <w:r>
              <w:rPr>
                <w:webHidden/>
              </w:rPr>
              <w:fldChar w:fldCharType="separate"/>
            </w:r>
            <w:r>
              <w:rPr>
                <w:webHidden/>
              </w:rPr>
              <w:t>16</w:t>
            </w:r>
            <w:r>
              <w:rPr>
                <w:webHidden/>
              </w:rPr>
              <w:fldChar w:fldCharType="end"/>
            </w:r>
          </w:hyperlink>
        </w:p>
        <w:p w14:paraId="3817083C" w14:textId="2DAF2C3A" w:rsidR="00757C1A" w:rsidRPr="00D0299C" w:rsidRDefault="00757C1A" w:rsidP="00186C3E">
          <w:pPr>
            <w:spacing w:line="480" w:lineRule="auto"/>
            <w:rPr>
              <w:rFonts w:ascii="Times New Roman" w:hAnsi="Times New Roman" w:cs="Times New Roman"/>
              <w:b/>
              <w:bCs/>
              <w:lang w:val="zh-CN"/>
            </w:rPr>
          </w:pPr>
          <w:r w:rsidRPr="00295231">
            <w:rPr>
              <w:rFonts w:ascii="Times New Roman" w:hAnsi="Times New Roman" w:cs="Times New Roman"/>
              <w:b/>
              <w:bCs/>
              <w:sz w:val="24"/>
              <w:szCs w:val="28"/>
              <w:lang w:val="zh-CN"/>
            </w:rPr>
            <w:fldChar w:fldCharType="end"/>
          </w:r>
        </w:p>
      </w:sdtContent>
    </w:sdt>
    <w:p w14:paraId="31F4C0D2" w14:textId="3CEA9CC7" w:rsidR="00C86676" w:rsidRPr="00295231" w:rsidRDefault="00C86676" w:rsidP="00803E23">
      <w:pPr>
        <w:spacing w:line="360" w:lineRule="auto"/>
        <w:rPr>
          <w:rFonts w:ascii="Times New Roman" w:hAnsi="Times New Roman" w:cs="Times New Roman"/>
          <w:b/>
          <w:sz w:val="28"/>
          <w:szCs w:val="28"/>
        </w:rPr>
      </w:pPr>
      <w:r w:rsidRPr="00295231">
        <w:rPr>
          <w:rFonts w:ascii="Times New Roman" w:eastAsia="SFBX1728" w:hAnsi="Times New Roman" w:cs="Times New Roman"/>
          <w:b/>
          <w:kern w:val="0"/>
          <w:sz w:val="28"/>
          <w:szCs w:val="28"/>
        </w:rPr>
        <w:lastRenderedPageBreak/>
        <w:t>List of Figure</w:t>
      </w:r>
      <w:r w:rsidR="00150B5B">
        <w:rPr>
          <w:rFonts w:ascii="Times New Roman" w:eastAsia="SFBX1728" w:hAnsi="Times New Roman" w:cs="Times New Roman"/>
          <w:b/>
          <w:kern w:val="0"/>
          <w:sz w:val="28"/>
          <w:szCs w:val="28"/>
        </w:rPr>
        <w:t>s</w:t>
      </w:r>
    </w:p>
    <w:p w14:paraId="3EFB9527" w14:textId="2CEA2FA4" w:rsidR="00174064" w:rsidRPr="00DA6E8E" w:rsidRDefault="00C86676" w:rsidP="00DA6E8E">
      <w:pPr>
        <w:pStyle w:val="af8"/>
        <w:ind w:firstLine="360"/>
        <w:rPr>
          <w:rFonts w:ascii="Times New Roman" w:hAnsi="Times New Roman" w:cs="Times New Roman"/>
          <w:noProof/>
          <w:kern w:val="0"/>
          <w:sz w:val="24"/>
        </w:rPr>
      </w:pPr>
      <w:r w:rsidRPr="00F1504F">
        <w:rPr>
          <w:rFonts w:ascii="Times New Roman" w:eastAsia="OneGulliverA" w:hAnsi="Times New Roman" w:cs="Times New Roman"/>
          <w:kern w:val="0"/>
          <w:sz w:val="24"/>
        </w:rPr>
        <w:t xml:space="preserve">Figure S1 </w:t>
      </w:r>
      <w:r w:rsidR="00DA6E8E" w:rsidRPr="00FD253C">
        <w:rPr>
          <w:rFonts w:ascii="Times New Roman" w:eastAsia="OneGulliverA" w:hAnsi="Times New Roman" w:cs="Times New Roman"/>
          <w:kern w:val="0"/>
          <w:sz w:val="24"/>
        </w:rPr>
        <w:t>The workflow for obtaining China’s sludge data at city level.</w:t>
      </w:r>
      <w:r w:rsidR="00DA6E8E" w:rsidRPr="001A320B">
        <w:rPr>
          <w:rFonts w:ascii="Times New Roman" w:hAnsi="Times New Roman" w:cs="Times New Roman"/>
        </w:rPr>
        <w:t xml:space="preserve"> </w:t>
      </w:r>
      <w:r w:rsidR="002F3C7E" w:rsidRPr="00DA6E8E">
        <w:rPr>
          <w:rFonts w:ascii="Times New Roman" w:eastAsia="OneGulliverA" w:hAnsi="Times New Roman" w:cs="Times New Roman" w:hint="eastAsia"/>
          <w:webHidden/>
          <w:kern w:val="0"/>
          <w:sz w:val="24"/>
        </w:rPr>
        <w:t>.</w:t>
      </w:r>
      <w:r w:rsidR="002F3C7E" w:rsidRPr="00DA6E8E">
        <w:rPr>
          <w:rFonts w:ascii="Times New Roman" w:eastAsia="OneGulliverA" w:hAnsi="Times New Roman" w:cs="Times New Roman"/>
          <w:webHidden/>
          <w:kern w:val="0"/>
          <w:sz w:val="24"/>
        </w:rPr>
        <w:t>...............S</w:t>
      </w:r>
      <w:r w:rsidR="00FD253C">
        <w:rPr>
          <w:rFonts w:ascii="Times New Roman" w:eastAsia="OneGulliverA" w:hAnsi="Times New Roman" w:cs="Times New Roman"/>
          <w:webHidden/>
          <w:kern w:val="0"/>
          <w:sz w:val="24"/>
        </w:rPr>
        <w:t>3</w:t>
      </w:r>
    </w:p>
    <w:p w14:paraId="2DE96241" w14:textId="17EAD912" w:rsidR="00174064" w:rsidRPr="00F1504F" w:rsidRDefault="00174064" w:rsidP="00174064">
      <w:pPr>
        <w:pStyle w:val="aa"/>
        <w:spacing w:line="360" w:lineRule="auto"/>
        <w:ind w:left="3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Figure S2 Direct discharge versus W</w:t>
      </w:r>
      <w:r w:rsidRPr="000203BE">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F of the largest 40 sectors</w:t>
      </w:r>
      <w:r w:rsidR="002F3C7E">
        <w:rPr>
          <w:rFonts w:ascii="Times New Roman" w:eastAsia="OneGulliverA" w:hAnsi="Times New Roman" w:cs="Times New Roman"/>
          <w:webHidden/>
          <w:kern w:val="0"/>
          <w:sz w:val="24"/>
          <w:szCs w:val="20"/>
        </w:rPr>
        <w:t>...........</w:t>
      </w:r>
      <w:r w:rsidR="003F36C5">
        <w:rPr>
          <w:rFonts w:ascii="Times New Roman" w:eastAsia="OneGulliverA" w:hAnsi="Times New Roman" w:cs="Times New Roman"/>
          <w:webHidden/>
          <w:kern w:val="0"/>
          <w:sz w:val="24"/>
          <w:szCs w:val="20"/>
        </w:rPr>
        <w:t>................</w:t>
      </w:r>
      <w:r w:rsidR="002F3C7E">
        <w:rPr>
          <w:rFonts w:ascii="Times New Roman" w:eastAsia="OneGulliverA" w:hAnsi="Times New Roman" w:cs="Times New Roman"/>
          <w:webHidden/>
          <w:kern w:val="0"/>
          <w:sz w:val="24"/>
          <w:szCs w:val="20"/>
        </w:rPr>
        <w:t>S</w:t>
      </w:r>
      <w:r w:rsidR="003F36C5">
        <w:rPr>
          <w:rFonts w:ascii="Times New Roman" w:eastAsia="OneGulliverA" w:hAnsi="Times New Roman" w:cs="Times New Roman"/>
          <w:webHidden/>
          <w:kern w:val="0"/>
          <w:sz w:val="24"/>
          <w:szCs w:val="20"/>
        </w:rPr>
        <w:t>17</w:t>
      </w:r>
    </w:p>
    <w:p w14:paraId="2E51951C" w14:textId="77777777" w:rsidR="00174064" w:rsidRPr="00174064" w:rsidRDefault="00174064" w:rsidP="00803E23">
      <w:pPr>
        <w:pStyle w:val="aa"/>
        <w:spacing w:line="360" w:lineRule="auto"/>
        <w:ind w:left="360"/>
        <w:jc w:val="left"/>
        <w:rPr>
          <w:rFonts w:ascii="Times New Roman" w:eastAsia="OneGulliverA" w:hAnsi="Times New Roman" w:cs="Times New Roman"/>
          <w:b/>
          <w:kern w:val="0"/>
          <w:sz w:val="24"/>
          <w:szCs w:val="20"/>
        </w:rPr>
      </w:pPr>
    </w:p>
    <w:p w14:paraId="0EE13954" w14:textId="2173303B" w:rsidR="00325A7B" w:rsidRPr="00295231" w:rsidRDefault="006D00F7" w:rsidP="00803E23">
      <w:pPr>
        <w:spacing w:line="360" w:lineRule="auto"/>
        <w:rPr>
          <w:rFonts w:ascii="Times New Roman" w:hAnsi="Times New Roman" w:cs="Times New Roman"/>
          <w:b/>
          <w:sz w:val="28"/>
          <w:szCs w:val="28"/>
        </w:rPr>
      </w:pPr>
      <w:r w:rsidRPr="00295231">
        <w:rPr>
          <w:rFonts w:ascii="Times New Roman" w:eastAsia="SFBX1728" w:hAnsi="Times New Roman" w:cs="Times New Roman"/>
          <w:b/>
          <w:kern w:val="0"/>
          <w:sz w:val="28"/>
          <w:szCs w:val="28"/>
        </w:rPr>
        <w:t>List of Tables</w:t>
      </w:r>
    </w:p>
    <w:p w14:paraId="48F6C590" w14:textId="1109A06E" w:rsidR="003F36C5" w:rsidRPr="00F1504F" w:rsidRDefault="006D00F7" w:rsidP="003F36C5">
      <w:pPr>
        <w:pStyle w:val="aa"/>
        <w:spacing w:line="360" w:lineRule="auto"/>
        <w:ind w:left="3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S1 Framework of the W</w:t>
      </w:r>
      <w:r w:rsidR="0056721E" w:rsidRPr="0056721E">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IO table</w:t>
      </w:r>
      <w:r w:rsidR="003F36C5">
        <w:rPr>
          <w:rFonts w:ascii="Times New Roman" w:eastAsia="OneGulliverA" w:hAnsi="Times New Roman" w:cs="Times New Roman"/>
          <w:webHidden/>
          <w:kern w:val="0"/>
          <w:sz w:val="24"/>
          <w:szCs w:val="20"/>
        </w:rPr>
        <w:t>....................................................................S6</w:t>
      </w:r>
    </w:p>
    <w:p w14:paraId="448C3563" w14:textId="32DC012E" w:rsidR="006D00F7" w:rsidRPr="003F36C5" w:rsidRDefault="006D00F7" w:rsidP="00A137F8">
      <w:pPr>
        <w:pStyle w:val="aa"/>
        <w:spacing w:line="360" w:lineRule="auto"/>
        <w:ind w:leftChars="200" w:left="1380" w:hangingChars="400" w:hanging="960"/>
        <w:jc w:val="left"/>
        <w:rPr>
          <w:rFonts w:ascii="Times New Roman" w:eastAsia="OneGulliverA" w:hAnsi="Times New Roman" w:cs="Times New Roman"/>
          <w:kern w:val="0"/>
          <w:sz w:val="24"/>
          <w:szCs w:val="20"/>
        </w:rPr>
      </w:pPr>
    </w:p>
    <w:p w14:paraId="01D04EC1" w14:textId="1633D6D8"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S2 Production sector classification: Xiamen IO table</w:t>
      </w:r>
      <w:r w:rsidR="003F36C5">
        <w:rPr>
          <w:rFonts w:ascii="Times New Roman" w:eastAsia="OneGulliverA" w:hAnsi="Times New Roman" w:cs="Times New Roman"/>
          <w:webHidden/>
          <w:kern w:val="0"/>
          <w:sz w:val="24"/>
          <w:szCs w:val="20"/>
        </w:rPr>
        <w:t>................................... S8</w:t>
      </w:r>
    </w:p>
    <w:p w14:paraId="2F69F631" w14:textId="214CF418"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3</w:t>
      </w:r>
      <w:r w:rsidRPr="00F1504F">
        <w:rPr>
          <w:rFonts w:ascii="Times New Roman" w:eastAsia="OneGulliverA" w:hAnsi="Times New Roman" w:cs="Times New Roman"/>
          <w:kern w:val="0"/>
          <w:sz w:val="24"/>
          <w:szCs w:val="20"/>
        </w:rPr>
        <w:t xml:space="preserve"> The allocation matrix </w:t>
      </w:r>
      <m:oMath>
        <m:r>
          <m:rPr>
            <m:sty m:val="p"/>
          </m:rPr>
          <w:rPr>
            <w:rFonts w:ascii="Cambria Math" w:eastAsia="OneGulliverA" w:hAnsi="Cambria Math" w:cs="Times New Roman"/>
            <w:kern w:val="0"/>
            <w:sz w:val="24"/>
            <w:szCs w:val="20"/>
          </w:rPr>
          <m:t xml:space="preserve">S </m:t>
        </m:r>
      </m:oMath>
      <w:r w:rsidRPr="00F1504F">
        <w:rPr>
          <w:rFonts w:ascii="Times New Roman" w:eastAsia="OneGulliverA" w:hAnsi="Times New Roman" w:cs="Times New Roman"/>
          <w:kern w:val="0"/>
          <w:sz w:val="24"/>
          <w:szCs w:val="20"/>
        </w:rPr>
        <w:t>of waste/wastewater to treatment processes</w:t>
      </w:r>
      <w:r w:rsidR="003F36C5">
        <w:rPr>
          <w:rFonts w:ascii="Times New Roman" w:eastAsia="OneGulliverA" w:hAnsi="Times New Roman" w:cs="Times New Roman"/>
          <w:webHidden/>
          <w:kern w:val="0"/>
          <w:sz w:val="24"/>
          <w:szCs w:val="20"/>
        </w:rPr>
        <w:t>....S12</w:t>
      </w:r>
    </w:p>
    <w:p w14:paraId="0F167280" w14:textId="03FED33E"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4</w:t>
      </w:r>
      <w:r w:rsidRPr="00F1504F">
        <w:rPr>
          <w:rFonts w:ascii="Times New Roman" w:eastAsia="OneGulliverA" w:hAnsi="Times New Roman" w:cs="Times New Roman"/>
          <w:kern w:val="0"/>
          <w:sz w:val="24"/>
          <w:szCs w:val="20"/>
        </w:rPr>
        <w:t xml:space="preserve"> The W</w:t>
      </w:r>
      <w:r w:rsidR="00591C80" w:rsidRPr="00591C80">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IO table of Xiamen ba</w:t>
      </w:r>
      <w:r w:rsidR="003F36C5">
        <w:rPr>
          <w:rFonts w:ascii="Times New Roman" w:eastAsia="OneGulliverA" w:hAnsi="Times New Roman" w:cs="Times New Roman"/>
          <w:kern w:val="0"/>
          <w:sz w:val="24"/>
          <w:szCs w:val="20"/>
        </w:rPr>
        <w:t>sed on the framework in Table 1</w:t>
      </w:r>
      <w:r w:rsidR="003F36C5">
        <w:rPr>
          <w:rFonts w:ascii="Times New Roman" w:eastAsia="OneGulliverA" w:hAnsi="Times New Roman" w:cs="Times New Roman"/>
          <w:webHidden/>
          <w:kern w:val="0"/>
          <w:sz w:val="24"/>
          <w:szCs w:val="20"/>
        </w:rPr>
        <w:t>............ S13</w:t>
      </w:r>
    </w:p>
    <w:p w14:paraId="6B33418F" w14:textId="41348F11"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5</w:t>
      </w:r>
      <w:r w:rsidRPr="00F1504F">
        <w:rPr>
          <w:rFonts w:ascii="Times New Roman" w:eastAsia="OneGulliverA" w:hAnsi="Times New Roman" w:cs="Times New Roman"/>
          <w:kern w:val="0"/>
          <w:sz w:val="24"/>
          <w:szCs w:val="20"/>
        </w:rPr>
        <w:t xml:space="preserve"> COD and wastewater discharge</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....S14</w:t>
      </w:r>
    </w:p>
    <w:p w14:paraId="2866F978" w14:textId="5E1BCE34"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6</w:t>
      </w:r>
      <w:r w:rsidRPr="00F1504F">
        <w:rPr>
          <w:rFonts w:ascii="Times New Roman" w:eastAsia="OneGulliverA" w:hAnsi="Times New Roman" w:cs="Times New Roman"/>
          <w:kern w:val="0"/>
          <w:sz w:val="24"/>
          <w:szCs w:val="20"/>
        </w:rPr>
        <w:t xml:space="preserve"> Data on food (diet, toilet discharge, and carbon content)</w:t>
      </w:r>
      <w:r w:rsidR="003F36C5" w:rsidRPr="003F36C5">
        <w:rPr>
          <w:rFonts w:ascii="Times New Roman" w:eastAsia="OneGulliverA" w:hAnsi="Times New Roman" w:cs="Times New Roman"/>
          <w:webHidden/>
          <w:kern w:val="0"/>
          <w:sz w:val="24"/>
          <w:szCs w:val="20"/>
        </w:rPr>
        <w:t xml:space="preserve"> </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..........S15</w:t>
      </w:r>
    </w:p>
    <w:p w14:paraId="117D4770" w14:textId="4CD37953"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7</w:t>
      </w:r>
      <w:r w:rsidRPr="00F1504F">
        <w:rPr>
          <w:rFonts w:ascii="Times New Roman" w:eastAsia="OneGulliverA" w:hAnsi="Times New Roman" w:cs="Times New Roman"/>
          <w:kern w:val="0"/>
          <w:sz w:val="24"/>
          <w:szCs w:val="20"/>
        </w:rPr>
        <w:t xml:space="preserve"> Sensitivity elasticity of pre-consumption W</w:t>
      </w:r>
      <w:r w:rsidRPr="00F1504F">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F and SF to input and waste generation coefficients</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...............................................................S18</w:t>
      </w:r>
    </w:p>
    <w:p w14:paraId="0E2A5B2C" w14:textId="32BB816E"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8 S</w:t>
      </w:r>
      <w:r w:rsidRPr="00F1504F">
        <w:rPr>
          <w:rFonts w:ascii="Times New Roman" w:eastAsia="OneGulliverA" w:hAnsi="Times New Roman" w:cs="Times New Roman"/>
          <w:kern w:val="0"/>
          <w:sz w:val="24"/>
          <w:szCs w:val="20"/>
        </w:rPr>
        <w:t xml:space="preserve">ensitivity </w:t>
      </w:r>
      <w:r w:rsidR="00D874CC" w:rsidRPr="00F1504F">
        <w:rPr>
          <w:rFonts w:ascii="Times New Roman" w:eastAsia="OneGulliverA" w:hAnsi="Times New Roman" w:cs="Times New Roman"/>
          <w:kern w:val="0"/>
          <w:sz w:val="24"/>
          <w:szCs w:val="20"/>
        </w:rPr>
        <w:t xml:space="preserve">elasticity </w:t>
      </w:r>
      <w:r w:rsidRPr="00F1504F">
        <w:rPr>
          <w:rFonts w:ascii="Times New Roman" w:eastAsia="OneGulliverA" w:hAnsi="Times New Roman" w:cs="Times New Roman"/>
          <w:kern w:val="0"/>
          <w:sz w:val="24"/>
          <w:szCs w:val="20"/>
        </w:rPr>
        <w:t>of post-consumption W</w:t>
      </w:r>
      <w:r w:rsidRPr="00F15AB6">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F and SF with respect to key parameters</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..................................................................................S20</w:t>
      </w:r>
    </w:p>
    <w:p w14:paraId="09F86567" w14:textId="25C5C1ED"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9</w:t>
      </w:r>
      <w:r w:rsidRPr="00F1504F">
        <w:rPr>
          <w:rFonts w:ascii="Times New Roman" w:eastAsia="OneGulliverA" w:hAnsi="Times New Roman" w:cs="Times New Roman"/>
          <w:kern w:val="0"/>
          <w:sz w:val="24"/>
          <w:szCs w:val="20"/>
        </w:rPr>
        <w:t xml:space="preserve"> Wastewater and sludge embodied in trade</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..................................S21</w:t>
      </w:r>
    </w:p>
    <w:p w14:paraId="72C7B434" w14:textId="67970529" w:rsidR="00FA5907" w:rsidRDefault="00FA5907">
      <w:pPr>
        <w:widowControl/>
        <w:jc w:val="left"/>
        <w:rPr>
          <w:rFonts w:ascii="Times New Roman" w:eastAsia="OneGulliverA" w:hAnsi="Times New Roman" w:cs="Times New Roman"/>
          <w:b/>
          <w:kern w:val="0"/>
          <w:sz w:val="24"/>
          <w:szCs w:val="20"/>
        </w:rPr>
      </w:pPr>
      <w:r>
        <w:rPr>
          <w:rFonts w:ascii="Times New Roman" w:eastAsia="OneGulliverA" w:hAnsi="Times New Roman" w:cs="Times New Roman"/>
          <w:b/>
          <w:kern w:val="0"/>
          <w:sz w:val="24"/>
          <w:szCs w:val="20"/>
        </w:rPr>
        <w:br w:type="page"/>
      </w:r>
    </w:p>
    <w:p w14:paraId="4C213284" w14:textId="3922AE6B" w:rsidR="0052195C" w:rsidRPr="00D0299C" w:rsidRDefault="00A70BC5" w:rsidP="0052195C">
      <w:pPr>
        <w:pStyle w:val="2"/>
        <w:rPr>
          <w:rFonts w:ascii="Times New Roman" w:hAnsi="Times New Roman"/>
        </w:rPr>
      </w:pPr>
      <w:bookmarkStart w:id="12" w:name="_Toc99047181"/>
      <w:r>
        <w:rPr>
          <w:rFonts w:ascii="Times New Roman" w:hAnsi="Times New Roman"/>
        </w:rPr>
        <w:lastRenderedPageBreak/>
        <w:t xml:space="preserve">1 </w:t>
      </w:r>
      <w:r w:rsidR="00DB2E55">
        <w:rPr>
          <w:rFonts w:ascii="Times New Roman" w:hAnsi="Times New Roman"/>
        </w:rPr>
        <w:t>Sludge Data Calculation</w:t>
      </w:r>
      <w:bookmarkEnd w:id="12"/>
    </w:p>
    <w:p w14:paraId="7BC23750" w14:textId="77777777" w:rsidR="00C7384F" w:rsidRDefault="00F543AE" w:rsidP="000A6AE9">
      <w:pPr>
        <w:spacing w:line="360" w:lineRule="auto"/>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 xml:space="preserve">Sludge data in China </w:t>
      </w:r>
      <w:r w:rsidR="006C0A39">
        <w:rPr>
          <w:rFonts w:ascii="Times New Roman" w:hAnsi="Times New Roman" w:cs="Times New Roman"/>
          <w:kern w:val="0"/>
          <w:sz w:val="24"/>
          <w:szCs w:val="24"/>
        </w:rPr>
        <w:t>are collected by the Ministry of Housing and Urban-Rural Development of the People’s Republic of China (M</w:t>
      </w:r>
      <w:r w:rsidR="00DB2E55">
        <w:rPr>
          <w:rFonts w:ascii="Times New Roman" w:hAnsi="Times New Roman" w:cs="Times New Roman"/>
          <w:kern w:val="0"/>
          <w:sz w:val="24"/>
          <w:szCs w:val="24"/>
        </w:rPr>
        <w:t>O</w:t>
      </w:r>
      <w:r w:rsidR="006C0A39">
        <w:rPr>
          <w:rFonts w:ascii="Times New Roman" w:hAnsi="Times New Roman" w:cs="Times New Roman"/>
          <w:kern w:val="0"/>
          <w:sz w:val="24"/>
          <w:szCs w:val="24"/>
        </w:rPr>
        <w:t>HURD). M</w:t>
      </w:r>
      <w:r w:rsidR="00DB2E55">
        <w:rPr>
          <w:rFonts w:ascii="Times New Roman" w:hAnsi="Times New Roman" w:cs="Times New Roman"/>
          <w:kern w:val="0"/>
          <w:sz w:val="24"/>
          <w:szCs w:val="24"/>
        </w:rPr>
        <w:t>O</w:t>
      </w:r>
      <w:r w:rsidR="006C0A39">
        <w:rPr>
          <w:rFonts w:ascii="Times New Roman" w:hAnsi="Times New Roman" w:cs="Times New Roman"/>
          <w:kern w:val="0"/>
          <w:sz w:val="24"/>
          <w:szCs w:val="24"/>
        </w:rPr>
        <w:t xml:space="preserve">HURD publishes </w:t>
      </w:r>
      <w:r w:rsidR="006C0A39" w:rsidRPr="006C0A39">
        <w:rPr>
          <w:rFonts w:ascii="Times New Roman" w:hAnsi="Times New Roman" w:cs="Times New Roman"/>
          <w:i/>
          <w:iCs/>
          <w:kern w:val="0"/>
          <w:sz w:val="24"/>
          <w:szCs w:val="24"/>
        </w:rPr>
        <w:t>Urban Construction Yearbook</w:t>
      </w:r>
      <w:r w:rsidR="00DB2E55">
        <w:rPr>
          <w:rFonts w:ascii="Times New Roman" w:hAnsi="Times New Roman" w:cs="Times New Roman"/>
          <w:i/>
          <w:iCs/>
          <w:kern w:val="0"/>
          <w:sz w:val="24"/>
          <w:szCs w:val="24"/>
        </w:rPr>
        <w:t xml:space="preserve"> </w:t>
      </w:r>
      <w:r w:rsidR="00DB2E55" w:rsidRPr="00DB2E55">
        <w:rPr>
          <w:rFonts w:ascii="Times New Roman" w:hAnsi="Times New Roman" w:cs="Times New Roman"/>
          <w:kern w:val="0"/>
          <w:sz w:val="24"/>
          <w:szCs w:val="24"/>
        </w:rPr>
        <w:t>(</w:t>
      </w:r>
      <w:r w:rsidR="00DB2E55">
        <w:rPr>
          <w:rFonts w:ascii="Times New Roman" w:hAnsi="Times New Roman" w:cs="Times New Roman"/>
          <w:kern w:val="0"/>
          <w:sz w:val="24"/>
          <w:szCs w:val="24"/>
        </w:rPr>
        <w:t>MOHURD, 2019</w:t>
      </w:r>
      <w:r w:rsidR="00DB2E55" w:rsidRPr="00DB2E55">
        <w:rPr>
          <w:rFonts w:ascii="Times New Roman" w:hAnsi="Times New Roman" w:cs="Times New Roman"/>
          <w:kern w:val="0"/>
          <w:sz w:val="24"/>
          <w:szCs w:val="24"/>
        </w:rPr>
        <w:t>)</w:t>
      </w:r>
      <w:r w:rsidR="006C0A39" w:rsidRPr="00DB2E55">
        <w:rPr>
          <w:rFonts w:ascii="Times New Roman" w:hAnsi="Times New Roman" w:cs="Times New Roman"/>
          <w:kern w:val="0"/>
          <w:sz w:val="24"/>
          <w:szCs w:val="24"/>
        </w:rPr>
        <w:t xml:space="preserve"> </w:t>
      </w:r>
      <w:r w:rsidR="006C0A39">
        <w:rPr>
          <w:rFonts w:ascii="Times New Roman" w:hAnsi="Times New Roman" w:cs="Times New Roman"/>
          <w:kern w:val="0"/>
          <w:sz w:val="24"/>
          <w:szCs w:val="24"/>
        </w:rPr>
        <w:t>every year</w:t>
      </w:r>
      <w:r w:rsidR="00DB2E55">
        <w:rPr>
          <w:rFonts w:ascii="Times New Roman" w:hAnsi="Times New Roman" w:cs="Times New Roman"/>
          <w:kern w:val="0"/>
          <w:sz w:val="24"/>
          <w:szCs w:val="24"/>
        </w:rPr>
        <w:t>, with</w:t>
      </w:r>
      <w:r w:rsidR="004900A7">
        <w:rPr>
          <w:rFonts w:ascii="Times New Roman" w:hAnsi="Times New Roman" w:cs="Times New Roman"/>
          <w:kern w:val="0"/>
          <w:sz w:val="24"/>
          <w:szCs w:val="24"/>
        </w:rPr>
        <w:t xml:space="preserve"> yearly sludge production in each city. However, some data from this </w:t>
      </w:r>
      <w:r w:rsidR="004900A7" w:rsidRPr="004900A7">
        <w:rPr>
          <w:rFonts w:ascii="Times New Roman" w:hAnsi="Times New Roman" w:cs="Times New Roman"/>
          <w:i/>
          <w:iCs/>
          <w:kern w:val="0"/>
          <w:sz w:val="24"/>
          <w:szCs w:val="24"/>
        </w:rPr>
        <w:t>Yearbook</w:t>
      </w:r>
      <w:r w:rsidR="004900A7">
        <w:rPr>
          <w:rFonts w:ascii="Times New Roman" w:hAnsi="Times New Roman" w:cs="Times New Roman"/>
          <w:i/>
          <w:iCs/>
          <w:kern w:val="0"/>
          <w:sz w:val="24"/>
          <w:szCs w:val="24"/>
        </w:rPr>
        <w:t xml:space="preserve"> </w:t>
      </w:r>
      <w:r w:rsidR="004900A7" w:rsidRPr="004900A7">
        <w:rPr>
          <w:rFonts w:ascii="Times New Roman" w:hAnsi="Times New Roman" w:cs="Times New Roman"/>
          <w:kern w:val="0"/>
          <w:sz w:val="24"/>
          <w:szCs w:val="24"/>
        </w:rPr>
        <w:t xml:space="preserve">has </w:t>
      </w:r>
      <w:r w:rsidR="00DB2E55">
        <w:rPr>
          <w:rFonts w:ascii="Times New Roman" w:hAnsi="Times New Roman" w:cs="Times New Roman"/>
          <w:kern w:val="0"/>
          <w:sz w:val="24"/>
          <w:szCs w:val="24"/>
        </w:rPr>
        <w:t>deficits</w:t>
      </w:r>
      <w:r w:rsidR="00985CCF">
        <w:rPr>
          <w:rFonts w:ascii="Times New Roman" w:hAnsi="Times New Roman" w:cs="Times New Roman"/>
          <w:kern w:val="0"/>
          <w:sz w:val="24"/>
          <w:szCs w:val="24"/>
        </w:rPr>
        <w:t xml:space="preserve">. </w:t>
      </w:r>
      <w:r w:rsidR="00FD386D">
        <w:rPr>
          <w:rFonts w:ascii="Times New Roman" w:hAnsi="Times New Roman" w:cs="Times New Roman"/>
          <w:kern w:val="0"/>
          <w:sz w:val="24"/>
          <w:szCs w:val="24"/>
        </w:rPr>
        <w:t>T</w:t>
      </w:r>
      <w:r w:rsidR="002076E3">
        <w:rPr>
          <w:rFonts w:ascii="Times New Roman" w:hAnsi="Times New Roman" w:cs="Times New Roman"/>
          <w:kern w:val="0"/>
          <w:sz w:val="24"/>
          <w:szCs w:val="24"/>
        </w:rPr>
        <w:t xml:space="preserve">o eliminate the bias and inconsistency, we collected the information from </w:t>
      </w:r>
      <w:r w:rsidR="002076E3" w:rsidRPr="002076E3">
        <w:rPr>
          <w:rFonts w:ascii="Times New Roman" w:hAnsi="Times New Roman" w:cs="Times New Roman"/>
          <w:i/>
          <w:iCs/>
          <w:kern w:val="0"/>
          <w:sz w:val="24"/>
          <w:szCs w:val="24"/>
        </w:rPr>
        <w:t>Urban Drainage Yearbook</w:t>
      </w:r>
      <w:r w:rsidR="00C7384F">
        <w:rPr>
          <w:rFonts w:ascii="Times New Roman" w:hAnsi="Times New Roman" w:cs="Times New Roman"/>
          <w:i/>
          <w:iCs/>
          <w:kern w:val="0"/>
          <w:sz w:val="24"/>
          <w:szCs w:val="24"/>
        </w:rPr>
        <w:t xml:space="preserve"> (CUWSDA, 2019)</w:t>
      </w:r>
      <w:r w:rsidR="002076E3">
        <w:rPr>
          <w:rFonts w:ascii="Times New Roman" w:hAnsi="Times New Roman" w:cs="Times New Roman"/>
          <w:i/>
          <w:iCs/>
          <w:kern w:val="0"/>
          <w:sz w:val="24"/>
          <w:szCs w:val="24"/>
        </w:rPr>
        <w:t xml:space="preserve"> </w:t>
      </w:r>
      <w:r w:rsidR="002076E3">
        <w:rPr>
          <w:rFonts w:ascii="Times New Roman" w:hAnsi="Times New Roman" w:cs="Times New Roman"/>
          <w:kern w:val="0"/>
          <w:sz w:val="24"/>
          <w:szCs w:val="24"/>
        </w:rPr>
        <w:t xml:space="preserve">which </w:t>
      </w:r>
      <w:r w:rsidR="004A4BFB">
        <w:rPr>
          <w:rFonts w:ascii="Times New Roman" w:hAnsi="Times New Roman" w:cs="Times New Roman"/>
          <w:kern w:val="0"/>
          <w:sz w:val="24"/>
          <w:szCs w:val="24"/>
        </w:rPr>
        <w:t>contains</w:t>
      </w:r>
      <w:r w:rsidR="002076E3">
        <w:rPr>
          <w:rFonts w:ascii="Times New Roman" w:hAnsi="Times New Roman" w:cs="Times New Roman"/>
          <w:kern w:val="0"/>
          <w:sz w:val="24"/>
          <w:szCs w:val="24"/>
        </w:rPr>
        <w:t xml:space="preserve"> the yearly treatment data of all the wastewater treatment plants (WWTPs) in China</w:t>
      </w:r>
      <w:r w:rsidR="004A4BFB">
        <w:rPr>
          <w:rFonts w:ascii="Times New Roman" w:hAnsi="Times New Roman" w:cs="Times New Roman"/>
          <w:kern w:val="0"/>
          <w:sz w:val="24"/>
          <w:szCs w:val="24"/>
        </w:rPr>
        <w:t xml:space="preserve">. We used the name of WWTP to find its location (coordinate) through Baidu map. Identifying the city where the WWTP locates and summing all the sludge data of each WWTP in that city. Finally, we used our calculation </w:t>
      </w:r>
      <w:r w:rsidR="004A4BFB" w:rsidRPr="001A320B">
        <w:rPr>
          <w:rFonts w:ascii="Times New Roman" w:eastAsia="黑体" w:hAnsi="Times New Roman" w:cs="Times New Roman"/>
          <w:sz w:val="20"/>
          <w:szCs w:val="20"/>
        </w:rPr>
        <w:t>to</w:t>
      </w:r>
      <w:r w:rsidR="004A4BFB">
        <w:rPr>
          <w:rFonts w:ascii="Times New Roman" w:hAnsi="Times New Roman" w:cs="Times New Roman"/>
          <w:kern w:val="0"/>
          <w:sz w:val="24"/>
          <w:szCs w:val="24"/>
        </w:rPr>
        <w:t xml:space="preserve"> substitute the biased data in the </w:t>
      </w:r>
      <w:r w:rsidR="004A4BFB" w:rsidRPr="004A4BFB">
        <w:rPr>
          <w:rFonts w:ascii="Times New Roman" w:hAnsi="Times New Roman" w:cs="Times New Roman"/>
          <w:i/>
          <w:iCs/>
          <w:kern w:val="0"/>
          <w:sz w:val="24"/>
          <w:szCs w:val="24"/>
        </w:rPr>
        <w:t>Urban Construction Yearbook</w:t>
      </w:r>
      <w:r w:rsidR="004A4BFB">
        <w:rPr>
          <w:rFonts w:ascii="Times New Roman" w:hAnsi="Times New Roman" w:cs="Times New Roman"/>
          <w:i/>
          <w:iCs/>
          <w:kern w:val="0"/>
          <w:sz w:val="24"/>
          <w:szCs w:val="24"/>
        </w:rPr>
        <w:t xml:space="preserve"> </w:t>
      </w:r>
      <w:r w:rsidR="004A4BFB" w:rsidRPr="004A4BFB">
        <w:rPr>
          <w:rFonts w:ascii="Times New Roman" w:hAnsi="Times New Roman" w:cs="Times New Roman"/>
          <w:kern w:val="0"/>
          <w:sz w:val="24"/>
          <w:szCs w:val="24"/>
        </w:rPr>
        <w:t>(Fig</w:t>
      </w:r>
      <w:r w:rsidR="00C7384F">
        <w:rPr>
          <w:rFonts w:ascii="Times New Roman" w:hAnsi="Times New Roman" w:cs="Times New Roman"/>
          <w:kern w:val="0"/>
          <w:sz w:val="24"/>
          <w:szCs w:val="24"/>
        </w:rPr>
        <w:t>.</w:t>
      </w:r>
      <w:r w:rsidR="004A4BFB" w:rsidRPr="004A4BFB">
        <w:rPr>
          <w:rFonts w:ascii="Times New Roman" w:hAnsi="Times New Roman" w:cs="Times New Roman"/>
          <w:kern w:val="0"/>
          <w:sz w:val="24"/>
          <w:szCs w:val="24"/>
        </w:rPr>
        <w:t xml:space="preserve"> S1</w:t>
      </w:r>
      <w:r w:rsidR="00C7384F">
        <w:rPr>
          <w:rFonts w:ascii="Times New Roman" w:hAnsi="Times New Roman" w:cs="Times New Roman"/>
          <w:kern w:val="0"/>
          <w:sz w:val="24"/>
          <w:szCs w:val="24"/>
        </w:rPr>
        <w:t>.</w:t>
      </w:r>
      <w:r w:rsidR="004A4BFB" w:rsidRPr="004A4BFB">
        <w:rPr>
          <w:rFonts w:ascii="Times New Roman" w:hAnsi="Times New Roman" w:cs="Times New Roman"/>
          <w:kern w:val="0"/>
          <w:sz w:val="24"/>
          <w:szCs w:val="24"/>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7384F" w:rsidRPr="001A320B" w14:paraId="5B8C1E64" w14:textId="77777777" w:rsidTr="001A320B">
        <w:tc>
          <w:tcPr>
            <w:tcW w:w="8494" w:type="dxa"/>
          </w:tcPr>
          <w:p w14:paraId="416F07D4" w14:textId="6BB244F2" w:rsidR="00C7384F" w:rsidRPr="001A320B" w:rsidRDefault="00C7384F" w:rsidP="000A6AE9">
            <w:pPr>
              <w:spacing w:line="360" w:lineRule="auto"/>
              <w:rPr>
                <w:rFonts w:ascii="Times New Roman" w:eastAsia="黑体" w:hAnsi="Times New Roman" w:cs="Times New Roman"/>
                <w:sz w:val="20"/>
                <w:szCs w:val="20"/>
              </w:rPr>
            </w:pPr>
            <w:r w:rsidRPr="001A320B">
              <w:rPr>
                <w:rFonts w:ascii="Times New Roman" w:eastAsia="黑体" w:hAnsi="Times New Roman" w:cs="Times New Roman"/>
                <w:sz w:val="20"/>
                <w:szCs w:val="20"/>
              </w:rPr>
              <mc:AlternateContent>
                <mc:Choice Requires="wps">
                  <w:drawing>
                    <wp:anchor distT="0" distB="0" distL="114300" distR="114300" simplePos="0" relativeHeight="251660288" behindDoc="0" locked="0" layoutInCell="1" allowOverlap="1" wp14:anchorId="241BB845" wp14:editId="302F92D6">
                      <wp:simplePos x="0" y="0"/>
                      <wp:positionH relativeFrom="column">
                        <wp:posOffset>-64827</wp:posOffset>
                      </wp:positionH>
                      <wp:positionV relativeFrom="paragraph">
                        <wp:posOffset>2287905</wp:posOffset>
                      </wp:positionV>
                      <wp:extent cx="5400040" cy="635"/>
                      <wp:effectExtent l="0" t="0" r="0" b="5080"/>
                      <wp:wrapSquare wrapText="bothSides"/>
                      <wp:docPr id="2" name="文本框 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56C2A2" w14:textId="3B5EF8FA" w:rsidR="00C7384F" w:rsidRPr="001A320B" w:rsidRDefault="00C7384F" w:rsidP="00C7384F">
                                  <w:pPr>
                                    <w:pStyle w:val="af8"/>
                                    <w:rPr>
                                      <w:rFonts w:ascii="Times New Roman" w:hAnsi="Times New Roman" w:cs="Times New Roman"/>
                                      <w:noProof/>
                                      <w:kern w:val="0"/>
                                      <w:sz w:val="24"/>
                                    </w:rPr>
                                  </w:pPr>
                                  <w:r w:rsidRPr="001A320B">
                                    <w:rPr>
                                      <w:rFonts w:ascii="Times New Roman" w:hAnsi="Times New Roman" w:cs="Times New Roman"/>
                                      <w:b/>
                                      <w:bCs/>
                                    </w:rPr>
                                    <w:t>Fig. S1.</w:t>
                                  </w:r>
                                  <w:r w:rsidRPr="001A320B">
                                    <w:rPr>
                                      <w:rFonts w:ascii="Times New Roman" w:hAnsi="Times New Roman" w:cs="Times New Roman"/>
                                    </w:rPr>
                                    <w:t xml:space="preserve"> The workflow for obtaining China’s sludge data </w:t>
                                  </w:r>
                                  <w:r w:rsidR="00F17034" w:rsidRPr="001A320B">
                                    <w:rPr>
                                      <w:rFonts w:ascii="Times New Roman" w:hAnsi="Times New Roman" w:cs="Times New Roman"/>
                                    </w:rPr>
                                    <w:t>at city level.</w:t>
                                  </w:r>
                                  <w:r w:rsidRPr="001A320B">
                                    <w:rPr>
                                      <w:rFonts w:ascii="Times New Roman" w:hAnsi="Times New Roman" w:cs="Times New Roma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1BB845" id="_x0000_t202" coordsize="21600,21600" o:spt="202" path="m,l,21600r21600,l21600,xe">
                      <v:stroke joinstyle="miter"/>
                      <v:path gradientshapeok="t" o:connecttype="rect"/>
                    </v:shapetype>
                    <v:shape id="文本框 2" o:spid="_x0000_s1026" type="#_x0000_t202" style="position:absolute;left:0;text-align:left;margin-left:-5.1pt;margin-top:180.15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" stroked="f">
                      <v:textbox style="mso-fit-shape-to-text:t" inset="0,0,0,0">
                        <w:txbxContent>
                          <w:p w14:paraId="0D56C2A2" w14:textId="3B5EF8FA" w:rsidR="00C7384F" w:rsidRPr="001A320B" w:rsidRDefault="00C7384F" w:rsidP="00C7384F">
                            <w:pPr>
                              <w:pStyle w:val="af8"/>
                              <w:rPr>
                                <w:rFonts w:ascii="Times New Roman" w:hAnsi="Times New Roman" w:cs="Times New Roman"/>
                                <w:noProof/>
                                <w:kern w:val="0"/>
                                <w:sz w:val="24"/>
                              </w:rPr>
                            </w:pPr>
                            <w:r w:rsidRPr="001A320B">
                              <w:rPr>
                                <w:rFonts w:ascii="Times New Roman" w:hAnsi="Times New Roman" w:cs="Times New Roman"/>
                                <w:b/>
                                <w:bCs/>
                              </w:rPr>
                              <w:t>Fig. S1.</w:t>
                            </w:r>
                            <w:r w:rsidRPr="001A320B">
                              <w:rPr>
                                <w:rFonts w:ascii="Times New Roman" w:hAnsi="Times New Roman" w:cs="Times New Roman"/>
                              </w:rPr>
                              <w:t xml:space="preserve"> The workflow for obtaining China’s sludge data </w:t>
                            </w:r>
                            <w:r w:rsidR="00F17034" w:rsidRPr="001A320B">
                              <w:rPr>
                                <w:rFonts w:ascii="Times New Roman" w:hAnsi="Times New Roman" w:cs="Times New Roman"/>
                              </w:rPr>
                              <w:t>at city level.</w:t>
                            </w:r>
                            <w:r w:rsidRPr="001A320B">
                              <w:rPr>
                                <w:rFonts w:ascii="Times New Roman" w:hAnsi="Times New Roman" w:cs="Times New Roman"/>
                              </w:rPr>
                              <w:t xml:space="preserve"> </w:t>
                            </w:r>
                          </w:p>
                        </w:txbxContent>
                      </v:textbox>
                      <w10:wrap type="square"/>
                    </v:shape>
                  </w:pict>
                </mc:Fallback>
              </mc:AlternateContent>
            </w:r>
            <w:r w:rsidRPr="001A320B">
              <w:rPr>
                <w:rFonts w:ascii="Times New Roman" w:eastAsia="黑体" w:hAnsi="Times New Roman" w:cs="Times New Roman"/>
                <w:sz w:val="20"/>
                <w:szCs w:val="20"/>
              </w:rPr>
              <w:drawing>
                <wp:anchor distT="0" distB="0" distL="114300" distR="114300" simplePos="0" relativeHeight="251658240" behindDoc="0" locked="0" layoutInCell="1" allowOverlap="1" wp14:anchorId="6B8235DA" wp14:editId="310BF904">
                  <wp:simplePos x="0" y="0"/>
                  <wp:positionH relativeFrom="column">
                    <wp:posOffset>-65405</wp:posOffset>
                  </wp:positionH>
                  <wp:positionV relativeFrom="paragraph">
                    <wp:posOffset>55880</wp:posOffset>
                  </wp:positionV>
                  <wp:extent cx="5400040" cy="2146935"/>
                  <wp:effectExtent l="0" t="0" r="0" b="0"/>
                  <wp:wrapSquare wrapText="bothSides"/>
                  <wp:docPr id="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应用程序&#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146935"/>
                          </a:xfrm>
                          <a:prstGeom prst="rect">
                            <a:avLst/>
                          </a:prstGeom>
                        </pic:spPr>
                      </pic:pic>
                    </a:graphicData>
                  </a:graphic>
                  <wp14:sizeRelH relativeFrom="page">
                    <wp14:pctWidth>0</wp14:pctWidth>
                  </wp14:sizeRelH>
                  <wp14:sizeRelV relativeFrom="page">
                    <wp14:pctHeight>0</wp14:pctHeight>
                  </wp14:sizeRelV>
                </wp:anchor>
              </w:drawing>
            </w:r>
          </w:p>
        </w:tc>
      </w:tr>
    </w:tbl>
    <w:p w14:paraId="4A537A3F" w14:textId="2C2EC301" w:rsidR="00B048A5" w:rsidRDefault="00B048A5" w:rsidP="000A6AE9">
      <w:pPr>
        <w:spacing w:line="360" w:lineRule="auto"/>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 xml:space="preserve">Sludge production highly </w:t>
      </w:r>
      <w:r w:rsidR="00DB2E55">
        <w:rPr>
          <w:rFonts w:ascii="Times New Roman" w:hAnsi="Times New Roman" w:cs="Times New Roman"/>
          <w:kern w:val="0"/>
          <w:sz w:val="24"/>
          <w:szCs w:val="24"/>
        </w:rPr>
        <w:t>correlates to wastewater treatment flow</w:t>
      </w:r>
      <w:r>
        <w:rPr>
          <w:rFonts w:ascii="Times New Roman" w:hAnsi="Times New Roman" w:cs="Times New Roman"/>
          <w:kern w:val="0"/>
          <w:sz w:val="24"/>
          <w:szCs w:val="24"/>
        </w:rPr>
        <w:t xml:space="preserve"> (Fi</w:t>
      </w:r>
      <w:r w:rsidR="00F17034">
        <w:rPr>
          <w:rFonts w:ascii="Times New Roman" w:hAnsi="Times New Roman" w:cs="Times New Roman"/>
          <w:kern w:val="0"/>
          <w:sz w:val="24"/>
          <w:szCs w:val="24"/>
        </w:rPr>
        <w:t>g.</w:t>
      </w:r>
      <w:r>
        <w:rPr>
          <w:rFonts w:ascii="Times New Roman" w:hAnsi="Times New Roman" w:cs="Times New Roman"/>
          <w:kern w:val="0"/>
          <w:sz w:val="24"/>
          <w:szCs w:val="24"/>
        </w:rPr>
        <w:t xml:space="preserve"> S2</w:t>
      </w:r>
      <w:r w:rsidR="00F17034">
        <w:rPr>
          <w:rFonts w:ascii="Times New Roman" w:hAnsi="Times New Roman" w:cs="Times New Roman"/>
          <w:kern w:val="0"/>
          <w:sz w:val="24"/>
          <w:szCs w:val="24"/>
        </w:rPr>
        <w:t>.</w:t>
      </w:r>
      <w:r>
        <w:rPr>
          <w:rFonts w:ascii="Times New Roman" w:hAnsi="Times New Roman" w:cs="Times New Roman"/>
          <w:kern w:val="0"/>
          <w:sz w:val="24"/>
          <w:szCs w:val="24"/>
        </w:rPr>
        <w:t xml:space="preserve">). Based on this correlation, we </w:t>
      </w:r>
      <w:r w:rsidR="00FD386D">
        <w:rPr>
          <w:rFonts w:ascii="Times New Roman" w:hAnsi="Times New Roman" w:cs="Times New Roman"/>
          <w:kern w:val="0"/>
          <w:sz w:val="24"/>
          <w:szCs w:val="24"/>
        </w:rPr>
        <w:t>calculated the sludge production of each wastewater treatment plants in China with the following equation:</w:t>
      </w:r>
    </w:p>
    <w:p w14:paraId="12ACC0F8" w14:textId="0514049D" w:rsidR="00FD386D" w:rsidRPr="000F350F" w:rsidRDefault="00FD386D" w:rsidP="00DB2E55">
      <w:pPr>
        <w:tabs>
          <w:tab w:val="center" w:pos="4200"/>
          <w:tab w:val="right" w:pos="8400"/>
        </w:tabs>
        <w:spacing w:line="400" w:lineRule="exact"/>
        <w:ind w:firstLine="480"/>
        <w:jc w:val="center"/>
        <w:rPr>
          <w:rFonts w:ascii="宋体" w:hAnsi="宋体" w:cs="宋体"/>
          <w:kern w:val="0"/>
        </w:rPr>
      </w:pPr>
      <m:oMathPara>
        <m:oMath>
          <m:r>
            <w:rPr>
              <w:rFonts w:ascii="Cambria Math" w:hAnsi="Cambria Math" w:cs="宋体"/>
              <w:kern w:val="0"/>
            </w:rPr>
            <m:t>Ds=365×F×s</m:t>
          </m:r>
        </m:oMath>
      </m:oMathPara>
    </w:p>
    <w:p w14:paraId="48AF9325" w14:textId="1B57BD4C" w:rsidR="00B032FC" w:rsidRDefault="00FD386D" w:rsidP="00FD386D">
      <w:pPr>
        <w:spacing w:line="360" w:lineRule="auto"/>
        <w:rPr>
          <w:rFonts w:cs="Times New Roman"/>
          <w:i/>
          <w:iCs/>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Pr>
          <w:rFonts w:cs="Times New Roman"/>
          <w:i/>
          <w:iCs/>
          <w:kern w:val="0"/>
          <w:szCs w:val="24"/>
        </w:rPr>
        <w:t xml:space="preserve"> </w:t>
      </w:r>
      <w:r w:rsidRPr="00FD386D">
        <w:rPr>
          <w:rFonts w:cs="Times New Roman"/>
          <w:kern w:val="0"/>
          <w:szCs w:val="24"/>
        </w:rPr>
        <w:t>(</w:t>
      </w:r>
      <w:r>
        <w:rPr>
          <w:rFonts w:cs="Times New Roman"/>
          <w:kern w:val="0"/>
          <w:szCs w:val="24"/>
        </w:rPr>
        <w:t>Table S1</w:t>
      </w:r>
      <w:r w:rsidRPr="00FD386D">
        <w:rPr>
          <w:rFonts w:cs="Times New Roman"/>
          <w:kern w:val="0"/>
          <w:szCs w:val="24"/>
        </w:rPr>
        <w:t>)</w:t>
      </w:r>
      <w:r>
        <w:rPr>
          <w:rFonts w:cs="Times New Roman"/>
          <w:i/>
          <w:iCs/>
          <w:kern w:val="0"/>
          <w:szCs w:val="24"/>
        </w:rPr>
        <w:t>.</w:t>
      </w:r>
    </w:p>
    <w:p w14:paraId="1005C269" w14:textId="77777777" w:rsidR="00B032FC" w:rsidRDefault="00B032FC">
      <w:pPr>
        <w:widowControl/>
        <w:jc w:val="left"/>
        <w:rPr>
          <w:rFonts w:cs="Times New Roman"/>
          <w:i/>
          <w:iCs/>
          <w:kern w:val="0"/>
          <w:szCs w:val="24"/>
        </w:rPr>
      </w:pPr>
      <w:r>
        <w:rPr>
          <w:rFonts w:cs="Times New Roman"/>
          <w:i/>
          <w:iCs/>
          <w:kern w:val="0"/>
          <w:szCs w:val="24"/>
        </w:rPr>
        <w:br w:type="page"/>
      </w:r>
    </w:p>
    <w:tbl>
      <w:tblPr>
        <w:tblStyle w:val="ab"/>
        <w:tblpPr w:leftFromText="180" w:rightFromText="180" w:vertAnchor="text" w:horzAnchor="margin" w:tblpY="10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480C67" w14:paraId="094C9448" w14:textId="77777777" w:rsidTr="001A320B">
        <w:trPr>
          <w:trHeight w:val="5519"/>
        </w:trPr>
        <w:tc>
          <w:tcPr>
            <w:tcW w:w="8494" w:type="dxa"/>
          </w:tcPr>
          <w:p w14:paraId="3092C2EC" w14:textId="0BAD100D" w:rsidR="00480C67" w:rsidRDefault="001A320B" w:rsidP="00480C67">
            <w:pPr>
              <w:spacing w:line="360" w:lineRule="auto"/>
              <w:rPr>
                <w:rFonts w:ascii="Times New Roman" w:hAnsi="Times New Roman" w:cs="Times New Roman"/>
                <w:kern w:val="0"/>
                <w:sz w:val="24"/>
                <w:szCs w:val="24"/>
              </w:rPr>
            </w:pPr>
            <w:r>
              <w:rPr>
                <w:noProof/>
              </w:rPr>
              <w:lastRenderedPageBreak/>
              <mc:AlternateContent>
                <mc:Choice Requires="wps">
                  <w:drawing>
                    <wp:anchor distT="0" distB="0" distL="114300" distR="114300" simplePos="0" relativeHeight="251663360" behindDoc="0" locked="0" layoutInCell="1" allowOverlap="1" wp14:anchorId="26020C31" wp14:editId="55F3FF38">
                      <wp:simplePos x="0" y="0"/>
                      <wp:positionH relativeFrom="column">
                        <wp:posOffset>386550</wp:posOffset>
                      </wp:positionH>
                      <wp:positionV relativeFrom="paragraph">
                        <wp:posOffset>3318510</wp:posOffset>
                      </wp:positionV>
                      <wp:extent cx="4422775" cy="635"/>
                      <wp:effectExtent l="0" t="0" r="0" b="5080"/>
                      <wp:wrapSquare wrapText="bothSides"/>
                      <wp:docPr id="6" name="文本框 6"/>
                      <wp:cNvGraphicFramePr/>
                      <a:graphic xmlns:a="http://schemas.openxmlformats.org/drawingml/2006/main">
                        <a:graphicData uri="http://schemas.microsoft.com/office/word/2010/wordprocessingShape">
                          <wps:wsp>
                            <wps:cNvSpPr txBox="1"/>
                            <wps:spPr>
                              <a:xfrm>
                                <a:off x="0" y="0"/>
                                <a:ext cx="4422775" cy="635"/>
                              </a:xfrm>
                              <a:prstGeom prst="rect">
                                <a:avLst/>
                              </a:prstGeom>
                              <a:solidFill>
                                <a:prstClr val="white"/>
                              </a:solidFill>
                              <a:ln>
                                <a:noFill/>
                              </a:ln>
                            </wps:spPr>
                            <wps:txbx>
                              <w:txbxContent>
                                <w:p w14:paraId="21A0CADA" w14:textId="77777777" w:rsidR="00480C67" w:rsidRPr="001A320B" w:rsidRDefault="00480C67" w:rsidP="00480C67">
                                  <w:pPr>
                                    <w:pStyle w:val="af8"/>
                                    <w:rPr>
                                      <w:rFonts w:ascii="Times New Roman" w:hAnsi="Times New Roman" w:cs="Times New Roman"/>
                                      <w:noProof/>
                                      <w:kern w:val="0"/>
                                      <w:sz w:val="24"/>
                                    </w:rPr>
                                  </w:pPr>
                                  <w:r w:rsidRPr="001A320B">
                                    <w:rPr>
                                      <w:rFonts w:ascii="Times New Roman" w:hAnsi="Times New Roman" w:cs="Times New Roman"/>
                                      <w:b/>
                                      <w:bCs/>
                                    </w:rPr>
                                    <w:t>Fig. S2.</w:t>
                                  </w:r>
                                  <w:r w:rsidRPr="001A320B">
                                    <w:rPr>
                                      <w:rFonts w:ascii="Times New Roman" w:hAnsi="Times New Roman" w:cs="Times New Roman"/>
                                    </w:rPr>
                                    <w:t xml:space="preserve"> Correlation between sludge generation and the quantity of wastewater treated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20C31" id="文本框 6" o:spid="_x0000_s1027" type="#_x0000_t202" style="position:absolute;left:0;text-align:left;margin-left:30.45pt;margin-top:261.3pt;width:348.2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" stroked="f">
                      <v:textbox style="mso-fit-shape-to-text:t" inset="0,0,0,0">
                        <w:txbxContent>
                          <w:p w14:paraId="21A0CADA" w14:textId="77777777" w:rsidR="00480C67" w:rsidRPr="001A320B" w:rsidRDefault="00480C67" w:rsidP="00480C67">
                            <w:pPr>
                              <w:pStyle w:val="af8"/>
                              <w:rPr>
                                <w:rFonts w:ascii="Times New Roman" w:hAnsi="Times New Roman" w:cs="Times New Roman"/>
                                <w:noProof/>
                                <w:kern w:val="0"/>
                                <w:sz w:val="24"/>
                              </w:rPr>
                            </w:pPr>
                            <w:r w:rsidRPr="001A320B">
                              <w:rPr>
                                <w:rFonts w:ascii="Times New Roman" w:hAnsi="Times New Roman" w:cs="Times New Roman"/>
                                <w:b/>
                                <w:bCs/>
                              </w:rPr>
                              <w:t>Fig. S2.</w:t>
                            </w:r>
                            <w:r w:rsidRPr="001A320B">
                              <w:rPr>
                                <w:rFonts w:ascii="Times New Roman" w:hAnsi="Times New Roman" w:cs="Times New Roman"/>
                              </w:rPr>
                              <w:t xml:space="preserve"> Correlation between sludge generation and the quantity of wastewater treated</w:t>
                            </w:r>
                          </w:p>
                        </w:txbxContent>
                      </v:textbox>
                      <w10:wrap type="square"/>
                    </v:shape>
                  </w:pict>
                </mc:Fallback>
              </mc:AlternateContent>
            </w:r>
            <w:r w:rsidR="00480C67">
              <w:rPr>
                <w:rFonts w:ascii="Times New Roman" w:hAnsi="Times New Roman" w:cs="Times New Roman" w:hint="eastAsia"/>
                <w:noProof/>
                <w:kern w:val="0"/>
                <w:sz w:val="24"/>
                <w:szCs w:val="24"/>
              </w:rPr>
              <w:drawing>
                <wp:anchor distT="0" distB="0" distL="114300" distR="114300" simplePos="0" relativeHeight="251662336" behindDoc="0" locked="0" layoutInCell="1" allowOverlap="1" wp14:anchorId="59E138A4" wp14:editId="69CA252D">
                  <wp:simplePos x="0" y="0"/>
                  <wp:positionH relativeFrom="column">
                    <wp:posOffset>789305</wp:posOffset>
                  </wp:positionH>
                  <wp:positionV relativeFrom="paragraph">
                    <wp:posOffset>137025</wp:posOffset>
                  </wp:positionV>
                  <wp:extent cx="3328670" cy="3086100"/>
                  <wp:effectExtent l="0" t="0" r="0" b="0"/>
                  <wp:wrapSquare wrapText="bothSides"/>
                  <wp:docPr id="5" name="图片 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散点图&#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8670" cy="3086100"/>
                          </a:xfrm>
                          <a:prstGeom prst="rect">
                            <a:avLst/>
                          </a:prstGeom>
                        </pic:spPr>
                      </pic:pic>
                    </a:graphicData>
                  </a:graphic>
                  <wp14:sizeRelH relativeFrom="page">
                    <wp14:pctWidth>0</wp14:pctWidth>
                  </wp14:sizeRelH>
                  <wp14:sizeRelV relativeFrom="page">
                    <wp14:pctHeight>0</wp14:pctHeight>
                  </wp14:sizeRelV>
                </wp:anchor>
              </w:drawing>
            </w:r>
          </w:p>
        </w:tc>
      </w:tr>
    </w:tbl>
    <w:p w14:paraId="2DEA94B5" w14:textId="77777777" w:rsidR="00FD386D" w:rsidRPr="00480C67" w:rsidRDefault="00FD386D" w:rsidP="00FD386D">
      <w:pPr>
        <w:spacing w:line="360" w:lineRule="auto"/>
        <w:rPr>
          <w:rFonts w:cs="Times New Roman"/>
          <w:i/>
          <w:iCs/>
          <w:kern w:val="0"/>
          <w:sz w:val="18"/>
          <w:szCs w:val="21"/>
        </w:rPr>
      </w:pPr>
    </w:p>
    <w:p w14:paraId="1D8279AD" w14:textId="58FAE761" w:rsidR="00FD386D" w:rsidRPr="00480C67" w:rsidRDefault="00FD386D" w:rsidP="00FD386D">
      <w:pPr>
        <w:spacing w:line="360" w:lineRule="auto"/>
        <w:rPr>
          <w:rFonts w:ascii="Times New Roman" w:hAnsi="Times New Roman" w:cs="Times New Roman"/>
          <w:kern w:val="0"/>
          <w:sz w:val="24"/>
          <w:szCs w:val="24"/>
        </w:rPr>
      </w:pPr>
      <w:r>
        <w:rPr>
          <w:rFonts w:cs="Times New Roman"/>
          <w:kern w:val="0"/>
          <w:szCs w:val="24"/>
        </w:rPr>
        <w:tab/>
      </w:r>
      <w:r w:rsidRPr="00480C67">
        <w:rPr>
          <w:rFonts w:ascii="Times New Roman" w:hAnsi="Times New Roman" w:cs="Times New Roman"/>
          <w:kern w:val="0"/>
          <w:sz w:val="22"/>
          <w:szCs w:val="28"/>
        </w:rPr>
        <w:t>We grouped sludge production data by prefecture level, calculating the sum of sludge production in a city. Compared our calculation with</w:t>
      </w:r>
      <w:r w:rsidRPr="00480C67">
        <w:rPr>
          <w:rFonts w:ascii="Times New Roman" w:hAnsi="Times New Roman" w:cs="Times New Roman"/>
          <w:kern w:val="0"/>
          <w:szCs w:val="24"/>
        </w:rPr>
        <w:t xml:space="preserve"> </w:t>
      </w:r>
      <w:r w:rsidRPr="00480C67">
        <w:rPr>
          <w:rFonts w:ascii="Times New Roman" w:hAnsi="Times New Roman" w:cs="Times New Roman"/>
          <w:i/>
          <w:iCs/>
          <w:kern w:val="0"/>
          <w:sz w:val="24"/>
          <w:szCs w:val="24"/>
        </w:rPr>
        <w:t xml:space="preserve">Urban Construction Yearbook, </w:t>
      </w:r>
      <w:r w:rsidRPr="00480C67">
        <w:rPr>
          <w:rFonts w:ascii="Times New Roman" w:hAnsi="Times New Roman" w:cs="Times New Roman"/>
          <w:kern w:val="0"/>
          <w:sz w:val="24"/>
          <w:szCs w:val="24"/>
        </w:rPr>
        <w:t>fixed its inconsistency.</w:t>
      </w:r>
    </w:p>
    <w:p w14:paraId="0ED24AB5" w14:textId="33E9EED3" w:rsidR="00480C67" w:rsidRDefault="00480C67">
      <w:pPr>
        <w:widowControl/>
        <w:jc w:val="left"/>
        <w:rPr>
          <w:rFonts w:ascii="Times New Roman" w:hAnsi="Times New Roman" w:cs="Times New Roman"/>
          <w:kern w:val="0"/>
          <w:sz w:val="24"/>
          <w:szCs w:val="24"/>
        </w:rPr>
      </w:pPr>
      <w:r>
        <w:rPr>
          <w:rFonts w:ascii="Times New Roman" w:hAnsi="Times New Roman" w:cs="Times New Roman"/>
          <w:kern w:val="0"/>
          <w:sz w:val="24"/>
          <w:szCs w:val="24"/>
        </w:rPr>
        <w:br w:type="page"/>
      </w:r>
    </w:p>
    <w:tbl>
      <w:tblPr>
        <w:tblStyle w:val="ab"/>
        <w:tblpPr w:leftFromText="180" w:rightFromText="180" w:vertAnchor="text" w:horzAnchor="margin" w:tblpY="-869"/>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80C67" w:rsidRPr="00480C67" w14:paraId="0A4BFB6E" w14:textId="77777777" w:rsidTr="00480C67">
        <w:trPr>
          <w:cantSplit/>
          <w:trHeight w:val="20"/>
        </w:trPr>
        <w:tc>
          <w:tcPr>
            <w:tcW w:w="4247" w:type="dxa"/>
            <w:tcBorders>
              <w:top w:val="single" w:sz="4" w:space="0" w:color="auto"/>
              <w:bottom w:val="single" w:sz="4" w:space="0" w:color="auto"/>
            </w:tcBorders>
          </w:tcPr>
          <w:p w14:paraId="124B3402" w14:textId="77777777" w:rsidR="00480C67" w:rsidRPr="00480C67" w:rsidRDefault="00480C67" w:rsidP="00480C67">
            <w:pPr>
              <w:rPr>
                <w:rFonts w:cs="Times New Roman"/>
                <w:b/>
                <w:bCs/>
                <w:i/>
                <w:iCs/>
                <w:kern w:val="0"/>
                <w:sz w:val="18"/>
                <w:szCs w:val="21"/>
              </w:rPr>
            </w:pPr>
            <w:r w:rsidRPr="00480C67">
              <w:rPr>
                <w:rFonts w:cs="Times New Roman" w:hint="eastAsia"/>
                <w:b/>
                <w:bCs/>
                <w:i/>
                <w:iCs/>
                <w:kern w:val="0"/>
                <w:sz w:val="18"/>
                <w:szCs w:val="21"/>
              </w:rPr>
              <w:lastRenderedPageBreak/>
              <w:t>P</w:t>
            </w:r>
            <w:r w:rsidRPr="00480C67">
              <w:rPr>
                <w:rFonts w:cs="Times New Roman"/>
                <w:b/>
                <w:bCs/>
                <w:i/>
                <w:iCs/>
                <w:kern w:val="0"/>
                <w:sz w:val="18"/>
                <w:szCs w:val="21"/>
              </w:rPr>
              <w:t>rovince</w:t>
            </w:r>
          </w:p>
        </w:tc>
        <w:tc>
          <w:tcPr>
            <w:tcW w:w="4247" w:type="dxa"/>
            <w:tcBorders>
              <w:top w:val="single" w:sz="4" w:space="0" w:color="auto"/>
              <w:bottom w:val="single" w:sz="4" w:space="0" w:color="auto"/>
            </w:tcBorders>
          </w:tcPr>
          <w:p w14:paraId="6A16DDE8" w14:textId="77777777" w:rsidR="00480C67" w:rsidRPr="00480C67" w:rsidRDefault="00480C67" w:rsidP="00480C67">
            <w:pPr>
              <w:rPr>
                <w:rFonts w:cs="Times New Roman"/>
                <w:b/>
                <w:bCs/>
                <w:i/>
                <w:iCs/>
                <w:kern w:val="0"/>
                <w:sz w:val="18"/>
                <w:szCs w:val="21"/>
              </w:rPr>
            </w:pPr>
            <w:r w:rsidRPr="00480C67">
              <w:rPr>
                <w:rFonts w:cs="Times New Roman"/>
                <w:b/>
                <w:bCs/>
                <w:i/>
                <w:iCs/>
                <w:kern w:val="0"/>
                <w:sz w:val="18"/>
                <w:szCs w:val="21"/>
              </w:rPr>
              <w:t>S (t/10 Kts)</w:t>
            </w:r>
          </w:p>
        </w:tc>
      </w:tr>
      <w:tr w:rsidR="00480C67" w:rsidRPr="00480C67" w14:paraId="468EDE28" w14:textId="77777777" w:rsidTr="00480C67">
        <w:trPr>
          <w:cantSplit/>
          <w:trHeight w:val="20"/>
        </w:trPr>
        <w:tc>
          <w:tcPr>
            <w:tcW w:w="4247" w:type="dxa"/>
            <w:tcBorders>
              <w:top w:val="single" w:sz="4" w:space="0" w:color="auto"/>
            </w:tcBorders>
          </w:tcPr>
          <w:p w14:paraId="1FF95EE3"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B</w:t>
            </w:r>
            <w:r w:rsidRPr="00480C67">
              <w:rPr>
                <w:rFonts w:cs="Times New Roman"/>
                <w:kern w:val="0"/>
                <w:sz w:val="18"/>
                <w:szCs w:val="21"/>
              </w:rPr>
              <w:t>eijing</w:t>
            </w:r>
          </w:p>
        </w:tc>
        <w:tc>
          <w:tcPr>
            <w:tcW w:w="4247" w:type="dxa"/>
            <w:tcBorders>
              <w:top w:val="single" w:sz="4" w:space="0" w:color="auto"/>
            </w:tcBorders>
          </w:tcPr>
          <w:p w14:paraId="3CB9FF95"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.31</w:t>
            </w:r>
          </w:p>
        </w:tc>
      </w:tr>
      <w:tr w:rsidR="00480C67" w:rsidRPr="00480C67" w14:paraId="6B183434" w14:textId="77777777" w:rsidTr="00480C67">
        <w:trPr>
          <w:cantSplit/>
          <w:trHeight w:val="20"/>
        </w:trPr>
        <w:tc>
          <w:tcPr>
            <w:tcW w:w="4247" w:type="dxa"/>
          </w:tcPr>
          <w:p w14:paraId="71ED7500"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T</w:t>
            </w:r>
            <w:r w:rsidRPr="00480C67">
              <w:rPr>
                <w:rFonts w:cs="Times New Roman"/>
                <w:kern w:val="0"/>
                <w:sz w:val="18"/>
                <w:szCs w:val="21"/>
              </w:rPr>
              <w:t>ianjin</w:t>
            </w:r>
          </w:p>
        </w:tc>
        <w:tc>
          <w:tcPr>
            <w:tcW w:w="4247" w:type="dxa"/>
          </w:tcPr>
          <w:p w14:paraId="3DAE845A"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5</w:t>
            </w:r>
            <w:r w:rsidRPr="00480C67">
              <w:rPr>
                <w:rFonts w:cs="Times New Roman"/>
                <w:kern w:val="0"/>
                <w:sz w:val="18"/>
                <w:szCs w:val="21"/>
              </w:rPr>
              <w:t>.95</w:t>
            </w:r>
          </w:p>
        </w:tc>
      </w:tr>
      <w:tr w:rsidR="00480C67" w:rsidRPr="00480C67" w14:paraId="6BF75BD9" w14:textId="77777777" w:rsidTr="00480C67">
        <w:trPr>
          <w:cantSplit/>
          <w:trHeight w:val="20"/>
        </w:trPr>
        <w:tc>
          <w:tcPr>
            <w:tcW w:w="4247" w:type="dxa"/>
          </w:tcPr>
          <w:p w14:paraId="1A97A1FC"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ebei</w:t>
            </w:r>
          </w:p>
        </w:tc>
        <w:tc>
          <w:tcPr>
            <w:tcW w:w="4247" w:type="dxa"/>
          </w:tcPr>
          <w:p w14:paraId="462DF406"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8</w:t>
            </w:r>
            <w:r w:rsidRPr="00480C67">
              <w:rPr>
                <w:rFonts w:cs="Times New Roman"/>
                <w:kern w:val="0"/>
                <w:sz w:val="18"/>
                <w:szCs w:val="21"/>
              </w:rPr>
              <w:t>.26</w:t>
            </w:r>
          </w:p>
        </w:tc>
      </w:tr>
      <w:tr w:rsidR="00480C67" w:rsidRPr="00480C67" w14:paraId="7CC9D177" w14:textId="77777777" w:rsidTr="00480C67">
        <w:trPr>
          <w:cantSplit/>
          <w:trHeight w:val="20"/>
        </w:trPr>
        <w:tc>
          <w:tcPr>
            <w:tcW w:w="4247" w:type="dxa"/>
          </w:tcPr>
          <w:p w14:paraId="0B8B939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S</w:t>
            </w:r>
            <w:r w:rsidRPr="00480C67">
              <w:rPr>
                <w:rFonts w:cs="Times New Roman"/>
                <w:kern w:val="0"/>
                <w:sz w:val="18"/>
                <w:szCs w:val="21"/>
              </w:rPr>
              <w:t>hanxi</w:t>
            </w:r>
          </w:p>
        </w:tc>
        <w:tc>
          <w:tcPr>
            <w:tcW w:w="4247" w:type="dxa"/>
          </w:tcPr>
          <w:p w14:paraId="04A9AFCC"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.51</w:t>
            </w:r>
          </w:p>
        </w:tc>
      </w:tr>
      <w:tr w:rsidR="00480C67" w:rsidRPr="00480C67" w14:paraId="49A6C323" w14:textId="77777777" w:rsidTr="00480C67">
        <w:trPr>
          <w:cantSplit/>
          <w:trHeight w:val="20"/>
        </w:trPr>
        <w:tc>
          <w:tcPr>
            <w:tcW w:w="4247" w:type="dxa"/>
          </w:tcPr>
          <w:p w14:paraId="6575B073"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I</w:t>
            </w:r>
            <w:r w:rsidRPr="00480C67">
              <w:rPr>
                <w:rFonts w:cs="Times New Roman"/>
                <w:kern w:val="0"/>
                <w:sz w:val="18"/>
                <w:szCs w:val="21"/>
              </w:rPr>
              <w:t>nner Mongolia</w:t>
            </w:r>
          </w:p>
        </w:tc>
        <w:tc>
          <w:tcPr>
            <w:tcW w:w="4247" w:type="dxa"/>
          </w:tcPr>
          <w:p w14:paraId="6EFF0D1B"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6</w:t>
            </w:r>
            <w:r w:rsidRPr="00480C67">
              <w:rPr>
                <w:rFonts w:cs="Times New Roman"/>
                <w:kern w:val="0"/>
                <w:sz w:val="18"/>
                <w:szCs w:val="21"/>
              </w:rPr>
              <w:t>.98</w:t>
            </w:r>
          </w:p>
        </w:tc>
      </w:tr>
      <w:tr w:rsidR="00480C67" w:rsidRPr="00480C67" w14:paraId="1FEB6B60" w14:textId="77777777" w:rsidTr="00480C67">
        <w:trPr>
          <w:cantSplit/>
          <w:trHeight w:val="20"/>
        </w:trPr>
        <w:tc>
          <w:tcPr>
            <w:tcW w:w="4247" w:type="dxa"/>
          </w:tcPr>
          <w:p w14:paraId="1D98F926"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L</w:t>
            </w:r>
            <w:r w:rsidRPr="00480C67">
              <w:rPr>
                <w:rFonts w:cs="Times New Roman"/>
                <w:kern w:val="0"/>
                <w:sz w:val="18"/>
                <w:szCs w:val="21"/>
              </w:rPr>
              <w:t>iaoning</w:t>
            </w:r>
          </w:p>
        </w:tc>
        <w:tc>
          <w:tcPr>
            <w:tcW w:w="4247" w:type="dxa"/>
          </w:tcPr>
          <w:p w14:paraId="109ADBB5"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.61</w:t>
            </w:r>
          </w:p>
        </w:tc>
      </w:tr>
      <w:tr w:rsidR="00480C67" w:rsidRPr="00480C67" w14:paraId="2783777E" w14:textId="77777777" w:rsidTr="00480C67">
        <w:trPr>
          <w:cantSplit/>
          <w:trHeight w:val="20"/>
        </w:trPr>
        <w:tc>
          <w:tcPr>
            <w:tcW w:w="4247" w:type="dxa"/>
          </w:tcPr>
          <w:p w14:paraId="2582F354"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J</w:t>
            </w:r>
            <w:r w:rsidRPr="00480C67">
              <w:rPr>
                <w:rFonts w:cs="Times New Roman"/>
                <w:kern w:val="0"/>
                <w:sz w:val="18"/>
                <w:szCs w:val="21"/>
              </w:rPr>
              <w:t>ilin</w:t>
            </w:r>
          </w:p>
        </w:tc>
        <w:tc>
          <w:tcPr>
            <w:tcW w:w="4247" w:type="dxa"/>
          </w:tcPr>
          <w:p w14:paraId="2BBDB2DC"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.13</w:t>
            </w:r>
          </w:p>
        </w:tc>
      </w:tr>
      <w:tr w:rsidR="00480C67" w:rsidRPr="00480C67" w14:paraId="3E2A22DA" w14:textId="77777777" w:rsidTr="00480C67">
        <w:trPr>
          <w:cantSplit/>
          <w:trHeight w:val="20"/>
        </w:trPr>
        <w:tc>
          <w:tcPr>
            <w:tcW w:w="4247" w:type="dxa"/>
          </w:tcPr>
          <w:p w14:paraId="798BE0E1"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eilongjiang</w:t>
            </w:r>
          </w:p>
        </w:tc>
        <w:tc>
          <w:tcPr>
            <w:tcW w:w="4247" w:type="dxa"/>
          </w:tcPr>
          <w:p w14:paraId="063F1C3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5</w:t>
            </w:r>
            <w:r w:rsidRPr="00480C67">
              <w:rPr>
                <w:rFonts w:cs="Times New Roman"/>
                <w:kern w:val="0"/>
                <w:sz w:val="18"/>
                <w:szCs w:val="21"/>
              </w:rPr>
              <w:t>.60</w:t>
            </w:r>
          </w:p>
        </w:tc>
      </w:tr>
      <w:tr w:rsidR="00480C67" w:rsidRPr="00480C67" w14:paraId="24E8C590" w14:textId="77777777" w:rsidTr="00480C67">
        <w:trPr>
          <w:cantSplit/>
          <w:trHeight w:val="20"/>
        </w:trPr>
        <w:tc>
          <w:tcPr>
            <w:tcW w:w="4247" w:type="dxa"/>
          </w:tcPr>
          <w:p w14:paraId="7187D9DD"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S</w:t>
            </w:r>
            <w:r w:rsidRPr="00480C67">
              <w:rPr>
                <w:rFonts w:cs="Times New Roman"/>
                <w:kern w:val="0"/>
                <w:sz w:val="18"/>
                <w:szCs w:val="21"/>
              </w:rPr>
              <w:t>hanghai</w:t>
            </w:r>
          </w:p>
        </w:tc>
        <w:tc>
          <w:tcPr>
            <w:tcW w:w="4247" w:type="dxa"/>
          </w:tcPr>
          <w:p w14:paraId="03BDD6DE"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.56</w:t>
            </w:r>
          </w:p>
        </w:tc>
      </w:tr>
      <w:tr w:rsidR="00480C67" w:rsidRPr="00480C67" w14:paraId="20CA53FF" w14:textId="77777777" w:rsidTr="00480C67">
        <w:trPr>
          <w:cantSplit/>
          <w:trHeight w:val="20"/>
        </w:trPr>
        <w:tc>
          <w:tcPr>
            <w:tcW w:w="4247" w:type="dxa"/>
          </w:tcPr>
          <w:p w14:paraId="10EFE0A9"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J</w:t>
            </w:r>
            <w:r w:rsidRPr="00480C67">
              <w:rPr>
                <w:rFonts w:cs="Times New Roman"/>
                <w:kern w:val="0"/>
                <w:sz w:val="18"/>
                <w:szCs w:val="21"/>
              </w:rPr>
              <w:t>iangsu</w:t>
            </w:r>
          </w:p>
        </w:tc>
        <w:tc>
          <w:tcPr>
            <w:tcW w:w="4247" w:type="dxa"/>
          </w:tcPr>
          <w:p w14:paraId="5D8A6179"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6</w:t>
            </w:r>
            <w:r w:rsidRPr="00480C67">
              <w:rPr>
                <w:rFonts w:cs="Times New Roman"/>
                <w:kern w:val="0"/>
                <w:sz w:val="18"/>
                <w:szCs w:val="21"/>
              </w:rPr>
              <w:t>.43</w:t>
            </w:r>
          </w:p>
        </w:tc>
      </w:tr>
      <w:tr w:rsidR="00480C67" w:rsidRPr="00480C67" w14:paraId="03D97131" w14:textId="77777777" w:rsidTr="00480C67">
        <w:trPr>
          <w:cantSplit/>
          <w:trHeight w:val="20"/>
        </w:trPr>
        <w:tc>
          <w:tcPr>
            <w:tcW w:w="4247" w:type="dxa"/>
          </w:tcPr>
          <w:p w14:paraId="0D052CD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Z</w:t>
            </w:r>
            <w:r w:rsidRPr="00480C67">
              <w:rPr>
                <w:rFonts w:cs="Times New Roman"/>
                <w:kern w:val="0"/>
                <w:sz w:val="18"/>
                <w:szCs w:val="21"/>
              </w:rPr>
              <w:t>hejiang</w:t>
            </w:r>
          </w:p>
        </w:tc>
        <w:tc>
          <w:tcPr>
            <w:tcW w:w="4247" w:type="dxa"/>
          </w:tcPr>
          <w:p w14:paraId="1A95E75C"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9</w:t>
            </w:r>
            <w:r w:rsidRPr="00480C67">
              <w:rPr>
                <w:rFonts w:cs="Times New Roman"/>
                <w:kern w:val="0"/>
                <w:sz w:val="18"/>
                <w:szCs w:val="21"/>
              </w:rPr>
              <w:t>.95</w:t>
            </w:r>
          </w:p>
        </w:tc>
      </w:tr>
      <w:tr w:rsidR="00480C67" w:rsidRPr="00480C67" w14:paraId="4620CC3C" w14:textId="77777777" w:rsidTr="00480C67">
        <w:trPr>
          <w:cantSplit/>
          <w:trHeight w:val="20"/>
        </w:trPr>
        <w:tc>
          <w:tcPr>
            <w:tcW w:w="4247" w:type="dxa"/>
          </w:tcPr>
          <w:p w14:paraId="47D82431"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A</w:t>
            </w:r>
            <w:r w:rsidRPr="00480C67">
              <w:rPr>
                <w:rFonts w:cs="Times New Roman"/>
                <w:kern w:val="0"/>
                <w:sz w:val="18"/>
                <w:szCs w:val="21"/>
              </w:rPr>
              <w:t>nhui</w:t>
            </w:r>
          </w:p>
        </w:tc>
        <w:tc>
          <w:tcPr>
            <w:tcW w:w="4247" w:type="dxa"/>
          </w:tcPr>
          <w:p w14:paraId="49F138E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.61</w:t>
            </w:r>
          </w:p>
        </w:tc>
      </w:tr>
      <w:tr w:rsidR="00480C67" w:rsidRPr="00480C67" w14:paraId="11042103" w14:textId="77777777" w:rsidTr="00480C67">
        <w:trPr>
          <w:cantSplit/>
          <w:trHeight w:val="20"/>
        </w:trPr>
        <w:tc>
          <w:tcPr>
            <w:tcW w:w="4247" w:type="dxa"/>
          </w:tcPr>
          <w:p w14:paraId="7347FD39"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F</w:t>
            </w:r>
            <w:r w:rsidRPr="00480C67">
              <w:rPr>
                <w:rFonts w:cs="Times New Roman"/>
                <w:kern w:val="0"/>
                <w:sz w:val="18"/>
                <w:szCs w:val="21"/>
              </w:rPr>
              <w:t>ujian</w:t>
            </w:r>
          </w:p>
        </w:tc>
        <w:tc>
          <w:tcPr>
            <w:tcW w:w="4247" w:type="dxa"/>
          </w:tcPr>
          <w:p w14:paraId="2BCA7556"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.01</w:t>
            </w:r>
          </w:p>
        </w:tc>
      </w:tr>
      <w:tr w:rsidR="00480C67" w:rsidRPr="00480C67" w14:paraId="23684B57" w14:textId="77777777" w:rsidTr="00480C67">
        <w:trPr>
          <w:cantSplit/>
          <w:trHeight w:val="20"/>
        </w:trPr>
        <w:tc>
          <w:tcPr>
            <w:tcW w:w="4247" w:type="dxa"/>
          </w:tcPr>
          <w:p w14:paraId="66732F7A" w14:textId="77777777" w:rsidR="00480C67" w:rsidRPr="00480C67" w:rsidRDefault="00480C67" w:rsidP="00480C67">
            <w:pPr>
              <w:rPr>
                <w:rFonts w:cs="Times New Roman"/>
                <w:kern w:val="0"/>
                <w:sz w:val="18"/>
                <w:szCs w:val="21"/>
              </w:rPr>
            </w:pPr>
            <w:proofErr w:type="spellStart"/>
            <w:r w:rsidRPr="00480C67">
              <w:rPr>
                <w:rFonts w:cs="Times New Roman" w:hint="eastAsia"/>
                <w:kern w:val="0"/>
                <w:sz w:val="18"/>
                <w:szCs w:val="21"/>
              </w:rPr>
              <w:t>J</w:t>
            </w:r>
            <w:r w:rsidRPr="00480C67">
              <w:rPr>
                <w:rFonts w:cs="Times New Roman"/>
                <w:kern w:val="0"/>
                <w:sz w:val="18"/>
                <w:szCs w:val="21"/>
              </w:rPr>
              <w:t>inagxi</w:t>
            </w:r>
            <w:proofErr w:type="spellEnd"/>
          </w:p>
        </w:tc>
        <w:tc>
          <w:tcPr>
            <w:tcW w:w="4247" w:type="dxa"/>
          </w:tcPr>
          <w:p w14:paraId="6BF14EC8"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3</w:t>
            </w:r>
            <w:r w:rsidRPr="00480C67">
              <w:rPr>
                <w:rFonts w:cs="Times New Roman"/>
                <w:kern w:val="0"/>
                <w:sz w:val="18"/>
                <w:szCs w:val="21"/>
              </w:rPr>
              <w:t>.07</w:t>
            </w:r>
          </w:p>
        </w:tc>
      </w:tr>
      <w:tr w:rsidR="00480C67" w:rsidRPr="00480C67" w14:paraId="3923EC85" w14:textId="77777777" w:rsidTr="00480C67">
        <w:trPr>
          <w:cantSplit/>
          <w:trHeight w:val="20"/>
        </w:trPr>
        <w:tc>
          <w:tcPr>
            <w:tcW w:w="4247" w:type="dxa"/>
          </w:tcPr>
          <w:p w14:paraId="731F05AB"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S</w:t>
            </w:r>
            <w:r w:rsidRPr="00480C67">
              <w:rPr>
                <w:rFonts w:cs="Times New Roman"/>
                <w:kern w:val="0"/>
                <w:sz w:val="18"/>
                <w:szCs w:val="21"/>
              </w:rPr>
              <w:t>handong</w:t>
            </w:r>
          </w:p>
        </w:tc>
        <w:tc>
          <w:tcPr>
            <w:tcW w:w="4247" w:type="dxa"/>
          </w:tcPr>
          <w:p w14:paraId="082972C0"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.85</w:t>
            </w:r>
          </w:p>
        </w:tc>
      </w:tr>
      <w:tr w:rsidR="00480C67" w:rsidRPr="00480C67" w14:paraId="172AD4E1" w14:textId="77777777" w:rsidTr="00480C67">
        <w:trPr>
          <w:cantSplit/>
          <w:trHeight w:val="20"/>
        </w:trPr>
        <w:tc>
          <w:tcPr>
            <w:tcW w:w="4247" w:type="dxa"/>
          </w:tcPr>
          <w:p w14:paraId="323569B5"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enan</w:t>
            </w:r>
          </w:p>
        </w:tc>
        <w:tc>
          <w:tcPr>
            <w:tcW w:w="4247" w:type="dxa"/>
          </w:tcPr>
          <w:p w14:paraId="462511DB"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6</w:t>
            </w:r>
            <w:r w:rsidRPr="00480C67">
              <w:rPr>
                <w:rFonts w:cs="Times New Roman"/>
                <w:kern w:val="0"/>
                <w:sz w:val="18"/>
                <w:szCs w:val="21"/>
              </w:rPr>
              <w:t>.55</w:t>
            </w:r>
          </w:p>
        </w:tc>
      </w:tr>
      <w:tr w:rsidR="00480C67" w:rsidRPr="00480C67" w14:paraId="4C226C10" w14:textId="77777777" w:rsidTr="00480C67">
        <w:trPr>
          <w:cantSplit/>
          <w:trHeight w:val="20"/>
        </w:trPr>
        <w:tc>
          <w:tcPr>
            <w:tcW w:w="4247" w:type="dxa"/>
          </w:tcPr>
          <w:p w14:paraId="613578CE"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ubei</w:t>
            </w:r>
          </w:p>
        </w:tc>
        <w:tc>
          <w:tcPr>
            <w:tcW w:w="4247" w:type="dxa"/>
          </w:tcPr>
          <w:p w14:paraId="5B685219" w14:textId="77777777" w:rsidR="00480C67" w:rsidRPr="00480C67" w:rsidRDefault="00480C67" w:rsidP="00480C67">
            <w:pPr>
              <w:rPr>
                <w:rFonts w:cs="Times New Roman"/>
                <w:kern w:val="0"/>
                <w:sz w:val="18"/>
                <w:szCs w:val="21"/>
              </w:rPr>
            </w:pPr>
            <w:r w:rsidRPr="00480C67">
              <w:rPr>
                <w:rFonts w:cs="Times New Roman"/>
                <w:kern w:val="0"/>
                <w:sz w:val="18"/>
                <w:szCs w:val="21"/>
              </w:rPr>
              <w:t>4.65</w:t>
            </w:r>
          </w:p>
        </w:tc>
      </w:tr>
      <w:tr w:rsidR="00480C67" w:rsidRPr="00480C67" w14:paraId="5B03C2F2" w14:textId="77777777" w:rsidTr="00480C67">
        <w:trPr>
          <w:cantSplit/>
          <w:trHeight w:val="20"/>
        </w:trPr>
        <w:tc>
          <w:tcPr>
            <w:tcW w:w="4247" w:type="dxa"/>
          </w:tcPr>
          <w:p w14:paraId="5F9879A0"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unan</w:t>
            </w:r>
          </w:p>
        </w:tc>
        <w:tc>
          <w:tcPr>
            <w:tcW w:w="4247" w:type="dxa"/>
          </w:tcPr>
          <w:p w14:paraId="777EEAD4"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3</w:t>
            </w:r>
            <w:r w:rsidRPr="00480C67">
              <w:rPr>
                <w:rFonts w:cs="Times New Roman"/>
                <w:kern w:val="0"/>
                <w:sz w:val="18"/>
                <w:szCs w:val="21"/>
              </w:rPr>
              <w:t>.29</w:t>
            </w:r>
          </w:p>
        </w:tc>
      </w:tr>
      <w:tr w:rsidR="00480C67" w:rsidRPr="00480C67" w14:paraId="049AD7EC" w14:textId="77777777" w:rsidTr="00480C67">
        <w:trPr>
          <w:cantSplit/>
          <w:trHeight w:val="20"/>
        </w:trPr>
        <w:tc>
          <w:tcPr>
            <w:tcW w:w="4247" w:type="dxa"/>
          </w:tcPr>
          <w:p w14:paraId="3A5AA88A"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G</w:t>
            </w:r>
            <w:r w:rsidRPr="00480C67">
              <w:rPr>
                <w:rFonts w:cs="Times New Roman"/>
                <w:kern w:val="0"/>
                <w:sz w:val="18"/>
                <w:szCs w:val="21"/>
              </w:rPr>
              <w:t>uangdong</w:t>
            </w:r>
          </w:p>
        </w:tc>
        <w:tc>
          <w:tcPr>
            <w:tcW w:w="4247" w:type="dxa"/>
          </w:tcPr>
          <w:p w14:paraId="43007BD1"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.00</w:t>
            </w:r>
          </w:p>
        </w:tc>
      </w:tr>
      <w:tr w:rsidR="00480C67" w:rsidRPr="00480C67" w14:paraId="6A54B9B9" w14:textId="77777777" w:rsidTr="00480C67">
        <w:trPr>
          <w:cantSplit/>
          <w:trHeight w:val="20"/>
        </w:trPr>
        <w:tc>
          <w:tcPr>
            <w:tcW w:w="4247" w:type="dxa"/>
          </w:tcPr>
          <w:p w14:paraId="435A27CA"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G</w:t>
            </w:r>
            <w:r w:rsidRPr="00480C67">
              <w:rPr>
                <w:rFonts w:cs="Times New Roman"/>
                <w:kern w:val="0"/>
                <w:sz w:val="18"/>
                <w:szCs w:val="21"/>
              </w:rPr>
              <w:t>uangxi</w:t>
            </w:r>
          </w:p>
        </w:tc>
        <w:tc>
          <w:tcPr>
            <w:tcW w:w="4247" w:type="dxa"/>
          </w:tcPr>
          <w:p w14:paraId="74B54CEB"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3</w:t>
            </w:r>
            <w:r w:rsidRPr="00480C67">
              <w:rPr>
                <w:rFonts w:cs="Times New Roman"/>
                <w:kern w:val="0"/>
                <w:sz w:val="18"/>
                <w:szCs w:val="21"/>
              </w:rPr>
              <w:t>.37</w:t>
            </w:r>
          </w:p>
        </w:tc>
      </w:tr>
      <w:tr w:rsidR="00480C67" w:rsidRPr="00480C67" w14:paraId="5FFDF34C" w14:textId="77777777" w:rsidTr="00480C67">
        <w:trPr>
          <w:cantSplit/>
          <w:trHeight w:val="20"/>
        </w:trPr>
        <w:tc>
          <w:tcPr>
            <w:tcW w:w="4247" w:type="dxa"/>
          </w:tcPr>
          <w:p w14:paraId="4F65CCD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ainan</w:t>
            </w:r>
          </w:p>
        </w:tc>
        <w:tc>
          <w:tcPr>
            <w:tcW w:w="4247" w:type="dxa"/>
          </w:tcPr>
          <w:p w14:paraId="0F703DC2"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3</w:t>
            </w:r>
            <w:r w:rsidRPr="00480C67">
              <w:rPr>
                <w:rFonts w:cs="Times New Roman"/>
                <w:kern w:val="0"/>
                <w:sz w:val="18"/>
                <w:szCs w:val="21"/>
              </w:rPr>
              <w:t>.48</w:t>
            </w:r>
          </w:p>
        </w:tc>
      </w:tr>
      <w:tr w:rsidR="00480C67" w:rsidRPr="00480C67" w14:paraId="3B37B220" w14:textId="77777777" w:rsidTr="00480C67">
        <w:trPr>
          <w:cantSplit/>
          <w:trHeight w:val="20"/>
        </w:trPr>
        <w:tc>
          <w:tcPr>
            <w:tcW w:w="4247" w:type="dxa"/>
          </w:tcPr>
          <w:p w14:paraId="2C6B90D0"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C</w:t>
            </w:r>
            <w:r w:rsidRPr="00480C67">
              <w:rPr>
                <w:rFonts w:cs="Times New Roman"/>
                <w:kern w:val="0"/>
                <w:sz w:val="18"/>
                <w:szCs w:val="21"/>
              </w:rPr>
              <w:t>hongqing</w:t>
            </w:r>
          </w:p>
        </w:tc>
        <w:tc>
          <w:tcPr>
            <w:tcW w:w="4247" w:type="dxa"/>
          </w:tcPr>
          <w:p w14:paraId="359F4C1D"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6</w:t>
            </w:r>
            <w:r w:rsidRPr="00480C67">
              <w:rPr>
                <w:rFonts w:cs="Times New Roman"/>
                <w:kern w:val="0"/>
                <w:sz w:val="18"/>
                <w:szCs w:val="21"/>
              </w:rPr>
              <w:t>.04</w:t>
            </w:r>
          </w:p>
        </w:tc>
      </w:tr>
      <w:tr w:rsidR="00480C67" w:rsidRPr="00480C67" w14:paraId="553D2708" w14:textId="77777777" w:rsidTr="00480C67">
        <w:trPr>
          <w:cantSplit/>
          <w:trHeight w:val="20"/>
        </w:trPr>
        <w:tc>
          <w:tcPr>
            <w:tcW w:w="4247" w:type="dxa"/>
          </w:tcPr>
          <w:p w14:paraId="62B95B4D"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S</w:t>
            </w:r>
            <w:r w:rsidRPr="00480C67">
              <w:rPr>
                <w:rFonts w:cs="Times New Roman"/>
                <w:kern w:val="0"/>
                <w:sz w:val="18"/>
                <w:szCs w:val="21"/>
              </w:rPr>
              <w:t>ichuan</w:t>
            </w:r>
          </w:p>
        </w:tc>
        <w:tc>
          <w:tcPr>
            <w:tcW w:w="4247" w:type="dxa"/>
          </w:tcPr>
          <w:p w14:paraId="7BF0857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5</w:t>
            </w:r>
            <w:r w:rsidRPr="00480C67">
              <w:rPr>
                <w:rFonts w:cs="Times New Roman"/>
                <w:kern w:val="0"/>
                <w:sz w:val="18"/>
                <w:szCs w:val="21"/>
              </w:rPr>
              <w:t>.31</w:t>
            </w:r>
          </w:p>
        </w:tc>
      </w:tr>
      <w:tr w:rsidR="00480C67" w:rsidRPr="00480C67" w14:paraId="308B9F48" w14:textId="77777777" w:rsidTr="00480C67">
        <w:trPr>
          <w:cantSplit/>
          <w:trHeight w:val="20"/>
        </w:trPr>
        <w:tc>
          <w:tcPr>
            <w:tcW w:w="4247" w:type="dxa"/>
          </w:tcPr>
          <w:p w14:paraId="260F410A"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G</w:t>
            </w:r>
            <w:r w:rsidRPr="00480C67">
              <w:rPr>
                <w:rFonts w:cs="Times New Roman"/>
                <w:kern w:val="0"/>
                <w:sz w:val="18"/>
                <w:szCs w:val="21"/>
              </w:rPr>
              <w:t>uizhou</w:t>
            </w:r>
          </w:p>
        </w:tc>
        <w:tc>
          <w:tcPr>
            <w:tcW w:w="4247" w:type="dxa"/>
          </w:tcPr>
          <w:p w14:paraId="323EDC06"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3</w:t>
            </w:r>
            <w:r w:rsidRPr="00480C67">
              <w:rPr>
                <w:rFonts w:cs="Times New Roman"/>
                <w:kern w:val="0"/>
                <w:sz w:val="18"/>
                <w:szCs w:val="21"/>
              </w:rPr>
              <w:t>.56</w:t>
            </w:r>
          </w:p>
        </w:tc>
      </w:tr>
      <w:tr w:rsidR="00480C67" w:rsidRPr="00480C67" w14:paraId="3ABD3D4E" w14:textId="77777777" w:rsidTr="00480C67">
        <w:trPr>
          <w:cantSplit/>
          <w:trHeight w:val="20"/>
        </w:trPr>
        <w:tc>
          <w:tcPr>
            <w:tcW w:w="4247" w:type="dxa"/>
          </w:tcPr>
          <w:p w14:paraId="776A6378"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Y</w:t>
            </w:r>
            <w:r w:rsidRPr="00480C67">
              <w:rPr>
                <w:rFonts w:cs="Times New Roman"/>
                <w:kern w:val="0"/>
                <w:sz w:val="18"/>
                <w:szCs w:val="21"/>
              </w:rPr>
              <w:t>unnan</w:t>
            </w:r>
          </w:p>
        </w:tc>
        <w:tc>
          <w:tcPr>
            <w:tcW w:w="4247" w:type="dxa"/>
          </w:tcPr>
          <w:p w14:paraId="4776FC63"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.77</w:t>
            </w:r>
          </w:p>
        </w:tc>
      </w:tr>
      <w:tr w:rsidR="00480C67" w:rsidRPr="00480C67" w14:paraId="07589AAF" w14:textId="77777777" w:rsidTr="00480C67">
        <w:trPr>
          <w:cantSplit/>
          <w:trHeight w:val="20"/>
        </w:trPr>
        <w:tc>
          <w:tcPr>
            <w:tcW w:w="4247" w:type="dxa"/>
          </w:tcPr>
          <w:p w14:paraId="08E59CED"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T</w:t>
            </w:r>
            <w:r w:rsidRPr="00480C67">
              <w:rPr>
                <w:rFonts w:cs="Times New Roman"/>
                <w:kern w:val="0"/>
                <w:sz w:val="18"/>
                <w:szCs w:val="21"/>
              </w:rPr>
              <w:t>ibet</w:t>
            </w:r>
          </w:p>
        </w:tc>
        <w:tc>
          <w:tcPr>
            <w:tcW w:w="4247" w:type="dxa"/>
          </w:tcPr>
          <w:p w14:paraId="6BC1DD6D"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2</w:t>
            </w:r>
            <w:r w:rsidRPr="00480C67">
              <w:rPr>
                <w:rFonts w:cs="Times New Roman"/>
                <w:kern w:val="0"/>
                <w:sz w:val="18"/>
                <w:szCs w:val="21"/>
              </w:rPr>
              <w:t>.27</w:t>
            </w:r>
          </w:p>
        </w:tc>
      </w:tr>
      <w:tr w:rsidR="00480C67" w:rsidRPr="00480C67" w14:paraId="008A429B" w14:textId="77777777" w:rsidTr="00480C67">
        <w:trPr>
          <w:cantSplit/>
          <w:trHeight w:val="20"/>
        </w:trPr>
        <w:tc>
          <w:tcPr>
            <w:tcW w:w="4247" w:type="dxa"/>
          </w:tcPr>
          <w:p w14:paraId="6D32D741"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S</w:t>
            </w:r>
            <w:r w:rsidRPr="00480C67">
              <w:rPr>
                <w:rFonts w:cs="Times New Roman"/>
                <w:kern w:val="0"/>
                <w:sz w:val="18"/>
                <w:szCs w:val="21"/>
              </w:rPr>
              <w:t>haanxi</w:t>
            </w:r>
          </w:p>
        </w:tc>
        <w:tc>
          <w:tcPr>
            <w:tcW w:w="4247" w:type="dxa"/>
          </w:tcPr>
          <w:p w14:paraId="5278D4D8"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.83</w:t>
            </w:r>
          </w:p>
        </w:tc>
      </w:tr>
      <w:tr w:rsidR="00480C67" w:rsidRPr="00480C67" w14:paraId="56257DA3" w14:textId="77777777" w:rsidTr="00480C67">
        <w:trPr>
          <w:cantSplit/>
          <w:trHeight w:val="20"/>
        </w:trPr>
        <w:tc>
          <w:tcPr>
            <w:tcW w:w="4247" w:type="dxa"/>
          </w:tcPr>
          <w:p w14:paraId="5329E982"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G</w:t>
            </w:r>
            <w:r w:rsidRPr="00480C67">
              <w:rPr>
                <w:rFonts w:cs="Times New Roman"/>
                <w:kern w:val="0"/>
                <w:sz w:val="18"/>
                <w:szCs w:val="21"/>
              </w:rPr>
              <w:t>ansu</w:t>
            </w:r>
          </w:p>
        </w:tc>
        <w:tc>
          <w:tcPr>
            <w:tcW w:w="4247" w:type="dxa"/>
          </w:tcPr>
          <w:p w14:paraId="09EFF8B9"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9</w:t>
            </w:r>
            <w:r w:rsidRPr="00480C67">
              <w:rPr>
                <w:rFonts w:cs="Times New Roman"/>
                <w:kern w:val="0"/>
                <w:sz w:val="18"/>
                <w:szCs w:val="21"/>
              </w:rPr>
              <w:t>.92</w:t>
            </w:r>
          </w:p>
        </w:tc>
      </w:tr>
      <w:tr w:rsidR="00480C67" w:rsidRPr="00480C67" w14:paraId="2EC91809" w14:textId="77777777" w:rsidTr="00480C67">
        <w:trPr>
          <w:cantSplit/>
          <w:trHeight w:val="20"/>
        </w:trPr>
        <w:tc>
          <w:tcPr>
            <w:tcW w:w="4247" w:type="dxa"/>
          </w:tcPr>
          <w:p w14:paraId="7751CB66"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Q</w:t>
            </w:r>
            <w:r w:rsidRPr="00480C67">
              <w:rPr>
                <w:rFonts w:cs="Times New Roman"/>
                <w:kern w:val="0"/>
                <w:sz w:val="18"/>
                <w:szCs w:val="21"/>
              </w:rPr>
              <w:t>inghai</w:t>
            </w:r>
          </w:p>
        </w:tc>
        <w:tc>
          <w:tcPr>
            <w:tcW w:w="4247" w:type="dxa"/>
          </w:tcPr>
          <w:p w14:paraId="17F50B8E"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6</w:t>
            </w:r>
            <w:r w:rsidRPr="00480C67">
              <w:rPr>
                <w:rFonts w:cs="Times New Roman"/>
                <w:kern w:val="0"/>
                <w:sz w:val="18"/>
                <w:szCs w:val="21"/>
              </w:rPr>
              <w:t>.22</w:t>
            </w:r>
          </w:p>
        </w:tc>
      </w:tr>
      <w:tr w:rsidR="00480C67" w:rsidRPr="00480C67" w14:paraId="45E3EF18" w14:textId="77777777" w:rsidTr="00480C67">
        <w:trPr>
          <w:cantSplit/>
          <w:trHeight w:val="20"/>
        </w:trPr>
        <w:tc>
          <w:tcPr>
            <w:tcW w:w="4247" w:type="dxa"/>
          </w:tcPr>
          <w:p w14:paraId="73ABD5C0"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N</w:t>
            </w:r>
            <w:r w:rsidRPr="00480C67">
              <w:rPr>
                <w:rFonts w:cs="Times New Roman"/>
                <w:kern w:val="0"/>
                <w:sz w:val="18"/>
                <w:szCs w:val="21"/>
              </w:rPr>
              <w:t>ingxia</w:t>
            </w:r>
          </w:p>
        </w:tc>
        <w:tc>
          <w:tcPr>
            <w:tcW w:w="4247" w:type="dxa"/>
          </w:tcPr>
          <w:p w14:paraId="223427B4"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.55</w:t>
            </w:r>
          </w:p>
        </w:tc>
      </w:tr>
      <w:tr w:rsidR="00480C67" w:rsidRPr="00480C67" w14:paraId="06A901CC" w14:textId="77777777" w:rsidTr="00480C67">
        <w:trPr>
          <w:cantSplit/>
          <w:trHeight w:val="89"/>
        </w:trPr>
        <w:tc>
          <w:tcPr>
            <w:tcW w:w="4247" w:type="dxa"/>
          </w:tcPr>
          <w:p w14:paraId="5458493A"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X</w:t>
            </w:r>
            <w:r w:rsidRPr="00480C67">
              <w:rPr>
                <w:rFonts w:cs="Times New Roman"/>
                <w:kern w:val="0"/>
                <w:sz w:val="18"/>
                <w:szCs w:val="21"/>
              </w:rPr>
              <w:t>injiang</w:t>
            </w:r>
          </w:p>
        </w:tc>
        <w:tc>
          <w:tcPr>
            <w:tcW w:w="4247" w:type="dxa"/>
          </w:tcPr>
          <w:p w14:paraId="59FE2A48" w14:textId="77777777" w:rsidR="00480C67" w:rsidRPr="00480C67" w:rsidRDefault="00480C67" w:rsidP="005805C9">
            <w:pPr>
              <w:keepNext/>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.91</w:t>
            </w:r>
          </w:p>
        </w:tc>
      </w:tr>
    </w:tbl>
    <w:p w14:paraId="554C9B6B" w14:textId="77777777" w:rsidR="005805C9" w:rsidRPr="00480C67" w:rsidRDefault="005805C9" w:rsidP="005805C9">
      <w:pPr>
        <w:pStyle w:val="af8"/>
        <w:keepNext/>
        <w:framePr w:hSpace="180" w:wrap="around" w:vAnchor="text" w:hAnchor="margin" w:y="-1191"/>
        <w:rPr>
          <w:rFonts w:ascii="Times New Roman" w:hAnsi="Times New Roman" w:cs="Times New Roman"/>
        </w:rPr>
      </w:pPr>
      <w:r w:rsidRPr="00480C67">
        <w:rPr>
          <w:rFonts w:ascii="Times New Roman" w:hAnsi="Times New Roman" w:cs="Times New Roman"/>
          <w:b/>
          <w:bCs/>
        </w:rPr>
        <w:t>Table S1</w:t>
      </w:r>
      <w:r w:rsidRPr="00480C67">
        <w:rPr>
          <w:rFonts w:ascii="Times New Roman" w:hAnsi="Times New Roman" w:cs="Times New Roman"/>
        </w:rPr>
        <w:t xml:space="preserve"> Conversion coefficient for calculating sludge generation by wastewater treatments.</w:t>
      </w:r>
    </w:p>
    <w:p w14:paraId="307BF0D1" w14:textId="37EE2CCF" w:rsidR="00480C67" w:rsidRPr="005805C9" w:rsidRDefault="00480C67" w:rsidP="00FD386D">
      <w:pPr>
        <w:spacing w:line="360" w:lineRule="auto"/>
        <w:rPr>
          <w:rFonts w:ascii="Times New Roman" w:hAnsi="Times New Roman" w:cs="Times New Roman"/>
          <w:kern w:val="0"/>
          <w:sz w:val="24"/>
          <w:szCs w:val="24"/>
        </w:rPr>
      </w:pPr>
    </w:p>
    <w:p w14:paraId="268ADA87" w14:textId="0F251C5F" w:rsidR="00FA6F3C" w:rsidRDefault="00480C67" w:rsidP="00480C67">
      <w:pPr>
        <w:widowControl/>
        <w:jc w:val="left"/>
        <w:rPr>
          <w:rFonts w:ascii="Times New Roman" w:hAnsi="Times New Roman" w:cs="Times New Roman" w:hint="eastAsia"/>
          <w:kern w:val="0"/>
          <w:sz w:val="24"/>
          <w:szCs w:val="24"/>
        </w:rPr>
      </w:pPr>
      <w:r>
        <w:rPr>
          <w:rFonts w:ascii="Times New Roman" w:hAnsi="Times New Roman" w:cs="Times New Roman"/>
          <w:kern w:val="0"/>
          <w:sz w:val="24"/>
          <w:szCs w:val="24"/>
        </w:rPr>
        <w:br w:type="page"/>
      </w:r>
    </w:p>
    <w:p w14:paraId="1CBFC5D0" w14:textId="353B82C4" w:rsidR="00FA6F3C" w:rsidRPr="00E565BE" w:rsidRDefault="00FA6F3C" w:rsidP="00E565BE">
      <w:pPr>
        <w:pStyle w:val="1"/>
        <w:tabs>
          <w:tab w:val="num" w:pos="360"/>
        </w:tabs>
        <w:spacing w:before="240" w:after="120"/>
        <w:rPr>
          <w:rFonts w:ascii="Times New Roman" w:eastAsia="Times New Roman" w:hAnsi="Times New Roman" w:cstheme="minorBidi"/>
          <w:sz w:val="32"/>
        </w:rPr>
      </w:pPr>
      <w:bookmarkStart w:id="13" w:name="_Toc99047182"/>
      <w:r w:rsidRPr="00E565BE">
        <w:rPr>
          <w:rFonts w:ascii="Times New Roman" w:eastAsia="Times New Roman" w:hAnsi="Times New Roman" w:cstheme="minorBidi"/>
          <w:sz w:val="32"/>
        </w:rPr>
        <w:lastRenderedPageBreak/>
        <w:t>2 Scenario Analysis</w:t>
      </w:r>
      <w:bookmarkEnd w:id="13"/>
    </w:p>
    <w:p w14:paraId="31B25801" w14:textId="63F319E0" w:rsidR="005E4E5A" w:rsidRPr="00E565BE" w:rsidRDefault="00615FA0" w:rsidP="00E565BE">
      <w:pPr>
        <w:spacing w:line="360" w:lineRule="auto"/>
        <w:rPr>
          <w:rFonts w:ascii="Times New Roman" w:hAnsi="Times New Roman" w:cs="Times New Roman"/>
          <w:sz w:val="24"/>
          <w:szCs w:val="24"/>
        </w:rPr>
      </w:pPr>
      <w:r w:rsidRPr="00E565BE">
        <w:rPr>
          <w:rFonts w:ascii="Times New Roman" w:hAnsi="Times New Roman" w:cs="Times New Roman"/>
          <w:sz w:val="24"/>
          <w:szCs w:val="24"/>
        </w:rPr>
        <w:tab/>
        <w:t xml:space="preserve">In our SSP scenario analysis, we made an estimation for four of our sludge driving factors UR, LDP, BA and FCE. </w:t>
      </w:r>
      <w:proofErr w:type="gramStart"/>
      <w:r w:rsidRPr="00E565BE">
        <w:rPr>
          <w:rFonts w:ascii="Times New Roman" w:hAnsi="Times New Roman" w:cs="Times New Roman"/>
          <w:sz w:val="24"/>
          <w:szCs w:val="24"/>
        </w:rPr>
        <w:t>An</w:t>
      </w:r>
      <w:proofErr w:type="gramEnd"/>
      <w:r w:rsidRPr="00E565BE">
        <w:rPr>
          <w:rFonts w:ascii="Times New Roman" w:hAnsi="Times New Roman" w:cs="Times New Roman"/>
          <w:sz w:val="24"/>
          <w:szCs w:val="24"/>
        </w:rPr>
        <w:t xml:space="preserve"> logistic growth pattern were implemented for predicting the future trends of those variables.</w:t>
      </w:r>
    </w:p>
    <w:p w14:paraId="07DD2CAD" w14:textId="088B035B" w:rsidR="00615FA0" w:rsidRPr="00E565BE" w:rsidRDefault="00615FA0" w:rsidP="00E565BE">
      <w:pPr>
        <w:widowControl/>
        <w:spacing w:line="360" w:lineRule="auto"/>
        <w:ind w:firstLine="420"/>
        <w:rPr>
          <w:rFonts w:ascii="Times New Roman" w:hAnsi="Times New Roman" w:cs="Times New Roman"/>
          <w:sz w:val="24"/>
          <w:szCs w:val="24"/>
          <w:shd w:val="clear" w:color="auto" w:fill="FFFFFF"/>
        </w:rPr>
      </w:pPr>
      <w:r w:rsidRPr="00E565BE">
        <w:rPr>
          <w:rFonts w:ascii="Times New Roman" w:hAnsi="Times New Roman" w:cs="Times New Roman"/>
          <w:sz w:val="24"/>
          <w:szCs w:val="24"/>
        </w:rPr>
        <w:t>T</w:t>
      </w:r>
      <w:r w:rsidRPr="00E565BE">
        <w:rPr>
          <w:rFonts w:ascii="Times New Roman" w:hAnsi="Times New Roman" w:cs="Times New Roman"/>
          <w:sz w:val="24"/>
          <w:szCs w:val="24"/>
          <w:shd w:val="clear" w:color="auto" w:fill="FFFFFF"/>
        </w:rPr>
        <w:t>he Logistic growth expression is:</w:t>
      </w:r>
    </w:p>
    <w:p w14:paraId="4B0795BB" w14:textId="77777777" w:rsidR="00615FA0" w:rsidRPr="000F350F" w:rsidRDefault="00615FA0" w:rsidP="00E565BE">
      <w:pPr>
        <w:tabs>
          <w:tab w:val="center" w:pos="4200"/>
          <w:tab w:val="right" w:pos="8400"/>
        </w:tabs>
        <w:spacing w:line="360" w:lineRule="auto"/>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296C11EE" w14:textId="4CDFEC86" w:rsidR="00BF09AA" w:rsidRPr="00E565BE" w:rsidRDefault="00615FA0" w:rsidP="00E565BE">
      <w:pPr>
        <w:spacing w:line="360" w:lineRule="auto"/>
        <w:rPr>
          <w:rFonts w:ascii="Times New Roman" w:hAnsi="Times New Roman" w:cs="Times New Roman" w:hint="eastAsia"/>
          <w:sz w:val="24"/>
          <w:szCs w:val="24"/>
          <w:shd w:val="clear" w:color="auto" w:fill="FFFFFF"/>
        </w:rPr>
      </w:pPr>
      <w:r w:rsidRPr="00E565BE">
        <w:rPr>
          <w:rFonts w:ascii="Times New Roman" w:hAnsi="Times New Roman" w:cs="Times New Roman"/>
          <w:sz w:val="24"/>
          <w:szCs w:val="24"/>
          <w:shd w:val="clear" w:color="auto" w:fill="FFFFFF"/>
        </w:rPr>
        <w:t xml:space="preserve">Where </w:t>
      </w:r>
      <w:r w:rsidRPr="00E565BE">
        <w:rPr>
          <w:rFonts w:ascii="Times New Roman" w:hAnsi="Times New Roman" w:cs="Times New Roman"/>
          <w:i/>
          <w:sz w:val="24"/>
          <w:szCs w:val="24"/>
        </w:rPr>
        <w:t>K</w:t>
      </w:r>
      <w:r w:rsidRPr="00E565BE">
        <w:rPr>
          <w:rFonts w:ascii="Times New Roman" w:hAnsi="Times New Roman" w:cs="Times New Roman"/>
          <w:sz w:val="24"/>
          <w:szCs w:val="24"/>
          <w:shd w:val="clear" w:color="auto" w:fill="FFFFFF"/>
        </w:rPr>
        <w:t xml:space="preserve"> is the limit of growth, </w:t>
      </w:r>
      <w:r w:rsidRPr="00E565BE">
        <w:rPr>
          <w:rFonts w:ascii="Times New Roman" w:hAnsi="Times New Roman" w:cs="Times New Roman"/>
          <w:i/>
          <w:sz w:val="24"/>
          <w:szCs w:val="24"/>
        </w:rPr>
        <w:t>P</w:t>
      </w:r>
      <w:r w:rsidRPr="00E565BE">
        <w:rPr>
          <w:rFonts w:ascii="Times New Roman" w:hAnsi="Times New Roman" w:cs="Times New Roman"/>
          <w:i/>
          <w:sz w:val="24"/>
          <w:szCs w:val="24"/>
          <w:vertAlign w:val="subscript"/>
        </w:rPr>
        <w:t>0</w:t>
      </w:r>
      <w:r w:rsidRPr="00E565BE">
        <w:rPr>
          <w:rFonts w:ascii="Times New Roman" w:hAnsi="Times New Roman" w:cs="Times New Roman"/>
          <w:sz w:val="24"/>
          <w:szCs w:val="24"/>
          <w:shd w:val="clear" w:color="auto" w:fill="FFFFFF"/>
          <w:vertAlign w:val="subscript"/>
        </w:rPr>
        <w:t xml:space="preserve"> </w:t>
      </w:r>
      <w:r w:rsidRPr="00E565BE">
        <w:rPr>
          <w:rFonts w:ascii="Times New Roman" w:hAnsi="Times New Roman" w:cs="Times New Roman"/>
          <w:sz w:val="24"/>
          <w:szCs w:val="24"/>
          <w:shd w:val="clear" w:color="auto" w:fill="FFFFFF"/>
        </w:rPr>
        <w:t xml:space="preserve">is the initial value (2002 was the first year in this paper), </w:t>
      </w:r>
      <w:r w:rsidRPr="00E565BE">
        <w:rPr>
          <w:rFonts w:ascii="Times New Roman" w:hAnsi="Times New Roman" w:cs="Times New Roman"/>
          <w:i/>
          <w:sz w:val="24"/>
          <w:szCs w:val="24"/>
        </w:rPr>
        <w:t>t</w:t>
      </w:r>
      <w:r w:rsidRPr="00E565BE">
        <w:rPr>
          <w:rFonts w:ascii="Times New Roman" w:hAnsi="Times New Roman" w:cs="Times New Roman"/>
          <w:sz w:val="24"/>
          <w:szCs w:val="24"/>
          <w:shd w:val="clear" w:color="auto" w:fill="FFFFFF"/>
        </w:rPr>
        <w:t xml:space="preserve"> is the year and </w:t>
      </w:r>
      <w:r w:rsidRPr="00E565BE">
        <w:rPr>
          <w:rFonts w:ascii="Times New Roman" w:hAnsi="Times New Roman" w:cs="Times New Roman"/>
          <w:i/>
          <w:sz w:val="24"/>
          <w:szCs w:val="24"/>
        </w:rPr>
        <w:t>r</w:t>
      </w:r>
      <w:r w:rsidRPr="00E565BE">
        <w:rPr>
          <w:rFonts w:ascii="Times New Roman" w:hAnsi="Times New Roman" w:cs="Times New Roman"/>
          <w:sz w:val="24"/>
          <w:szCs w:val="24"/>
          <w:shd w:val="clear" w:color="auto" w:fill="FFFFFF"/>
        </w:rPr>
        <w:t xml:space="preserve"> is the growth rate. We set different r to simulate SSP1 to SSP5 scenario</w:t>
      </w:r>
      <w:r w:rsidR="00BF09AA" w:rsidRPr="00E565BE">
        <w:rPr>
          <w:rFonts w:ascii="Times New Roman" w:hAnsi="Times New Roman" w:cs="Times New Roman"/>
          <w:sz w:val="24"/>
          <w:szCs w:val="24"/>
          <w:shd w:val="clear" w:color="auto" w:fill="FFFFFF"/>
        </w:rPr>
        <w:t>s (See next part)</w:t>
      </w:r>
      <w:r w:rsidRPr="00E565BE">
        <w:rPr>
          <w:rFonts w:ascii="Times New Roman" w:hAnsi="Times New Roman" w:cs="Times New Roman"/>
          <w:sz w:val="24"/>
          <w:szCs w:val="24"/>
          <w:shd w:val="clear" w:color="auto" w:fill="FFFFFF"/>
        </w:rPr>
        <w:t xml:space="preserve"> (Table S2). </w:t>
      </w:r>
    </w:p>
    <w:p w14:paraId="14617DC2" w14:textId="3D276F03" w:rsidR="00615FA0" w:rsidRPr="00E565BE" w:rsidRDefault="00BF09AA" w:rsidP="00E565BE">
      <w:pPr>
        <w:pStyle w:val="2"/>
        <w:spacing w:line="415" w:lineRule="auto"/>
        <w:rPr>
          <w:rFonts w:ascii="Times New Roman" w:eastAsia="Times New Roman" w:hAnsi="Times New Roman" w:cstheme="majorBidi"/>
          <w:b w:val="0"/>
          <w:i/>
          <w:sz w:val="28"/>
        </w:rPr>
      </w:pPr>
      <w:bookmarkStart w:id="14" w:name="_Toc99047183"/>
      <w:r w:rsidRPr="00E565BE">
        <w:rPr>
          <w:rFonts w:ascii="Times New Roman" w:eastAsia="Times New Roman" w:hAnsi="Times New Roman" w:cstheme="majorBidi"/>
          <w:b w:val="0"/>
          <w:i/>
          <w:sz w:val="28"/>
        </w:rPr>
        <w:t>2.1 GDP and Population growth under SSPs</w:t>
      </w:r>
      <w:bookmarkEnd w:id="14"/>
    </w:p>
    <w:p w14:paraId="7C49D059" w14:textId="0FE2443E" w:rsidR="00CE7F68" w:rsidRDefault="00BF09AA" w:rsidP="00E565BE">
      <w:pPr>
        <w:spacing w:line="360" w:lineRule="auto"/>
        <w:ind w:firstLine="420"/>
        <w:rPr>
          <w:rFonts w:ascii="Times New Roman" w:eastAsia="宋体" w:hAnsi="Times New Roman"/>
          <w:sz w:val="24"/>
          <w:shd w:val="clear" w:color="auto" w:fill="FFFFFF"/>
        </w:rPr>
      </w:pPr>
      <w:r w:rsidRPr="00480C67">
        <w:rPr>
          <w:rFonts w:ascii="Times New Roman" w:eastAsia="宋体" w:hAnsi="Times New Roman"/>
          <w:sz w:val="24"/>
          <w:shd w:val="clear" w:color="auto" w:fill="FFFFFF"/>
        </w:rPr>
        <w:t xml:space="preserve">Some scholars have used population and economic census data combined with the Cobb-Douglas economic predicting model to forecast the total GDP under different SSP scenarios in </w:t>
      </w:r>
      <w:proofErr w:type="gramStart"/>
      <w:r w:rsidRPr="00480C67">
        <w:rPr>
          <w:rFonts w:ascii="Times New Roman" w:eastAsia="宋体" w:hAnsi="Times New Roman"/>
          <w:sz w:val="24"/>
          <w:shd w:val="clear" w:color="auto" w:fill="FFFFFF"/>
        </w:rPr>
        <w:t>China</w:t>
      </w:r>
      <w:r w:rsidR="00CE7F68" w:rsidRPr="00480C67">
        <w:rPr>
          <w:rFonts w:ascii="Times New Roman" w:eastAsia="宋体" w:hAnsi="Times New Roman"/>
          <w:sz w:val="24"/>
          <w:shd w:val="clear" w:color="auto" w:fill="FFFFFF"/>
        </w:rPr>
        <w:t>(</w:t>
      </w:r>
      <w:proofErr w:type="gramEnd"/>
      <w:r w:rsidR="00CE7F68" w:rsidRPr="00480C67">
        <w:rPr>
          <w:rFonts w:ascii="Times New Roman" w:eastAsia="宋体" w:hAnsi="Times New Roman"/>
          <w:sz w:val="24"/>
          <w:shd w:val="clear" w:color="auto" w:fill="FFFFFF"/>
        </w:rPr>
        <w:t>Fig. S3)</w:t>
      </w:r>
      <w:r w:rsidRPr="00480C67">
        <w:rPr>
          <w:rFonts w:ascii="Times New Roman" w:eastAsia="宋体" w:hAnsi="Times New Roman"/>
          <w:sz w:val="24"/>
          <w:shd w:val="clear" w:color="auto" w:fill="FFFFFF"/>
        </w:rPr>
        <w:t xml:space="preserve">. The results show that under the SSP1 and SSP4 paths, GDP tends to increase and then decrease, reaching a peak around 2075, while under the SSP2 and SSP5 paths, GDP tends to increase. Under the regional competition path (SSP3), GDP growth is stagnant after 2050 </w:t>
      </w:r>
      <w:r w:rsidR="00297D0F" w:rsidRPr="00480C67">
        <w:rPr>
          <w:rFonts w:ascii="Times New Roman" w:eastAsia="宋体" w:hAnsi="Times New Roman"/>
          <w:sz w:val="24"/>
          <w:shd w:val="clear" w:color="auto" w:fill="FFFFFF"/>
        </w:rPr>
        <w:t>(Jiang et al., 2018).</w:t>
      </w:r>
    </w:p>
    <w:p w14:paraId="3BFFCD98" w14:textId="231DBB38" w:rsidR="00E565BE" w:rsidRDefault="00E565BE" w:rsidP="00E565BE">
      <w:pPr>
        <w:spacing w:line="360" w:lineRule="auto"/>
        <w:ind w:firstLine="420"/>
        <w:rPr>
          <w:rFonts w:ascii="Times New Roman" w:eastAsia="宋体" w:hAnsi="Times New Roman"/>
          <w:sz w:val="24"/>
          <w:shd w:val="clear" w:color="auto" w:fill="FFFFFF"/>
        </w:rPr>
      </w:pPr>
      <w:r w:rsidRPr="00E565BE">
        <w:rPr>
          <w:rFonts w:ascii="Times New Roman" w:eastAsia="宋体" w:hAnsi="Times New Roman" w:hint="eastAsia"/>
          <w:sz w:val="24"/>
          <w:shd w:val="clear" w:color="auto" w:fill="FFFFFF"/>
        </w:rPr>
        <w:t>I</w:t>
      </w:r>
      <w:r w:rsidRPr="00E565BE">
        <w:rPr>
          <w:rFonts w:ascii="Times New Roman" w:eastAsia="宋体" w:hAnsi="Times New Roman"/>
          <w:sz w:val="24"/>
          <w:shd w:val="clear" w:color="auto" w:fill="FFFFFF"/>
        </w:rPr>
        <w:t>n terms of population (Fig. S4), the SSP3 path has the largest population growth, peaking at 1.427 billion in 2035, while the rest of the SSP paths show an increasing and then decreasing trend; the SSP4 path, which focuses on adaption challenges has the smallest population of 702 million. (Jiang et al., 2017).</w:t>
      </w:r>
    </w:p>
    <w:p w14:paraId="22F8FAAA" w14:textId="77777777" w:rsidR="00E565BE" w:rsidRPr="00E565BE" w:rsidRDefault="00E565BE" w:rsidP="00E565BE">
      <w:pPr>
        <w:spacing w:line="360" w:lineRule="auto"/>
        <w:ind w:firstLine="420"/>
        <w:rPr>
          <w:rFonts w:ascii="Times New Roman" w:eastAsia="宋体" w:hAnsi="Times New Roman"/>
          <w:sz w:val="24"/>
          <w:shd w:val="clear" w:color="auto" w:fill="FFFFFF"/>
        </w:rPr>
      </w:pPr>
      <w:r w:rsidRPr="00E565BE">
        <w:rPr>
          <w:rFonts w:ascii="Times New Roman" w:eastAsia="宋体" w:hAnsi="Times New Roman" w:hint="eastAsia"/>
          <w:sz w:val="24"/>
          <w:shd w:val="clear" w:color="auto" w:fill="FFFFFF"/>
        </w:rPr>
        <w:t>T</w:t>
      </w:r>
      <w:r w:rsidRPr="00E565BE">
        <w:rPr>
          <w:rFonts w:ascii="Times New Roman" w:eastAsia="宋体" w:hAnsi="Times New Roman"/>
          <w:sz w:val="24"/>
          <w:shd w:val="clear" w:color="auto" w:fill="FFFFFF"/>
        </w:rPr>
        <w:t>he dataset of GDP growth of each province under different SSP scenarios was provided by Professor Jiang Tong’s team at Nanjing University of Information Engineering. We spatially connected the grid point data with the vector of China’s administrative divisions in ArcMap to obtain the projection data up to 2060 at provincial level.</w:t>
      </w:r>
    </w:p>
    <w:p w14:paraId="46A42A56" w14:textId="77777777" w:rsidR="00E565BE" w:rsidRPr="00480C67" w:rsidRDefault="00E565BE" w:rsidP="00E565BE">
      <w:pPr>
        <w:spacing w:line="360" w:lineRule="auto"/>
        <w:ind w:firstLine="420"/>
        <w:rPr>
          <w:rFonts w:ascii="Times New Roman" w:eastAsia="宋体" w:hAnsi="Times New Roman" w:hint="eastAsia"/>
          <w:sz w:val="24"/>
          <w:shd w:val="clear" w:color="auto" w:fill="FFFFFF"/>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E7F68" w14:paraId="08178BAA" w14:textId="77777777" w:rsidTr="005765AD">
        <w:trPr>
          <w:trHeight w:val="7525"/>
        </w:trPr>
        <w:tc>
          <w:tcPr>
            <w:tcW w:w="8494" w:type="dxa"/>
          </w:tcPr>
          <w:p w14:paraId="6AF1E3F4" w14:textId="77777777" w:rsidR="00CE7F68" w:rsidRDefault="00CE7F68" w:rsidP="00CE7F68">
            <w:pPr>
              <w:keepNext/>
            </w:pPr>
            <w:r>
              <w:rPr>
                <w:noProof/>
              </w:rPr>
              <w:lastRenderedPageBreak/>
              <w:drawing>
                <wp:inline distT="0" distB="0" distL="0" distR="0" wp14:anchorId="545D8163" wp14:editId="2CE5838C">
                  <wp:extent cx="5400040" cy="4469765"/>
                  <wp:effectExtent l="0" t="0" r="0" b="635"/>
                  <wp:docPr id="7" name="图片 7" descr="电脑屏幕的照片&#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电脑屏幕的照片&#10;&#10;低可信度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4469765"/>
                          </a:xfrm>
                          <a:prstGeom prst="rect">
                            <a:avLst/>
                          </a:prstGeom>
                        </pic:spPr>
                      </pic:pic>
                    </a:graphicData>
                  </a:graphic>
                </wp:inline>
              </w:drawing>
            </w:r>
          </w:p>
          <w:p w14:paraId="1F151D73" w14:textId="151B1A5B" w:rsidR="00CE7F68" w:rsidRPr="005765AD" w:rsidRDefault="00CE7F68" w:rsidP="00CE7F68">
            <w:pPr>
              <w:pStyle w:val="af8"/>
              <w:rPr>
                <w:rFonts w:ascii="Times New Roman" w:hAnsi="Times New Roman" w:cs="Times New Roman"/>
              </w:rPr>
            </w:pPr>
            <w:r w:rsidRPr="005765AD">
              <w:rPr>
                <w:rFonts w:ascii="Times New Roman" w:hAnsi="Times New Roman" w:cs="Times New Roman"/>
                <w:b/>
                <w:bCs/>
              </w:rPr>
              <w:t xml:space="preserve">Fig. S3. </w:t>
            </w:r>
            <w:r w:rsidRPr="005765AD">
              <w:rPr>
                <w:rFonts w:ascii="Times New Roman" w:hAnsi="Times New Roman" w:cs="Times New Roman"/>
              </w:rPr>
              <w:t>GDP growth forecasting based on Cobb-Douglas model</w:t>
            </w:r>
            <w:r w:rsidR="00BB7143" w:rsidRPr="005765AD">
              <w:rPr>
                <w:rFonts w:ascii="Times New Roman" w:hAnsi="Times New Roman" w:cs="Times New Roman"/>
              </w:rPr>
              <w:t xml:space="preserve"> at sub-province level.</w:t>
            </w:r>
          </w:p>
        </w:tc>
      </w:tr>
    </w:tbl>
    <w:p w14:paraId="3F993EE7" w14:textId="4A112C6E" w:rsidR="006B0D9B" w:rsidRDefault="006B0D9B" w:rsidP="00CE7F68">
      <w:pPr>
        <w:widowControl/>
        <w:jc w:val="left"/>
      </w:pPr>
    </w:p>
    <w:p w14:paraId="0F1B10AC" w14:textId="2B763358" w:rsidR="006B0D9B" w:rsidRPr="00E565BE" w:rsidRDefault="006B0D9B" w:rsidP="00E565BE">
      <w:pPr>
        <w:spacing w:line="360" w:lineRule="auto"/>
        <w:ind w:firstLine="420"/>
        <w:rPr>
          <w:rFonts w:ascii="Times New Roman" w:eastAsia="宋体" w:hAnsi="Times New Roman"/>
          <w:sz w:val="24"/>
          <w:shd w:val="clear" w:color="auto" w:fill="FFFFFF"/>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E7F68" w:rsidRPr="005765AD" w14:paraId="7713B8FB" w14:textId="77777777" w:rsidTr="005765AD">
        <w:tc>
          <w:tcPr>
            <w:tcW w:w="8494" w:type="dxa"/>
          </w:tcPr>
          <w:p w14:paraId="2CDA6743" w14:textId="77777777" w:rsidR="00CE7F68" w:rsidRPr="005765AD" w:rsidRDefault="00CE7F68" w:rsidP="00CE7F68">
            <w:pPr>
              <w:keepNext/>
              <w:rPr>
                <w:rFonts w:ascii="Times New Roman" w:hAnsi="Times New Roman" w:cs="Times New Roman"/>
              </w:rPr>
            </w:pPr>
            <w:r w:rsidRPr="005765AD">
              <w:rPr>
                <w:rFonts w:ascii="Times New Roman" w:hAnsi="Times New Roman" w:cs="Times New Roman"/>
                <w:noProof/>
              </w:rPr>
              <w:lastRenderedPageBreak/>
              <w:drawing>
                <wp:inline distT="0" distB="0" distL="0" distR="0" wp14:anchorId="561CED5F" wp14:editId="18D3F09A">
                  <wp:extent cx="5400040" cy="4487545"/>
                  <wp:effectExtent l="0" t="0" r="0" b="0"/>
                  <wp:docPr id="8" name="图片 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游戏机&#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4E498F85" w14:textId="0FC2A53D" w:rsidR="00CE7F68" w:rsidRPr="005765AD" w:rsidRDefault="00CE7F68" w:rsidP="00CE7F68">
            <w:pPr>
              <w:pStyle w:val="af8"/>
              <w:rPr>
                <w:rFonts w:ascii="Times New Roman" w:hAnsi="Times New Roman" w:cs="Times New Roman"/>
              </w:rPr>
            </w:pPr>
            <w:r w:rsidRPr="005765AD">
              <w:rPr>
                <w:rFonts w:ascii="Times New Roman" w:hAnsi="Times New Roman" w:cs="Times New Roman"/>
                <w:b/>
                <w:bCs/>
              </w:rPr>
              <w:t>Fig. S4.</w:t>
            </w:r>
            <w:r w:rsidRPr="005765AD">
              <w:rPr>
                <w:rFonts w:ascii="Times New Roman" w:hAnsi="Times New Roman" w:cs="Times New Roman"/>
              </w:rPr>
              <w:t xml:space="preserve"> Population growth forecasting </w:t>
            </w:r>
            <w:r w:rsidR="00F42550" w:rsidRPr="005765AD">
              <w:rPr>
                <w:rFonts w:ascii="Times New Roman" w:hAnsi="Times New Roman" w:cs="Times New Roman"/>
              </w:rPr>
              <w:t>under SSP1 -SSP5 scenarios</w:t>
            </w:r>
            <w:r w:rsidR="00BB7143" w:rsidRPr="005765AD">
              <w:rPr>
                <w:rFonts w:ascii="Times New Roman" w:hAnsi="Times New Roman" w:cs="Times New Roman"/>
              </w:rPr>
              <w:t xml:space="preserve"> at sub-province level</w:t>
            </w:r>
            <w:r w:rsidR="00F42550" w:rsidRPr="005765AD">
              <w:rPr>
                <w:rFonts w:ascii="Times New Roman" w:hAnsi="Times New Roman" w:cs="Times New Roman"/>
              </w:rPr>
              <w:t>.</w:t>
            </w:r>
          </w:p>
        </w:tc>
      </w:tr>
    </w:tbl>
    <w:p w14:paraId="176B5C28" w14:textId="0CBB2C3F" w:rsidR="006B0D9B" w:rsidRDefault="006B0D9B" w:rsidP="00615FA0"/>
    <w:p w14:paraId="21E6FAE7" w14:textId="5C7CCEF6" w:rsidR="005E4E5A" w:rsidRDefault="005E4E5A" w:rsidP="00582E89">
      <w:pPr>
        <w:spacing w:line="360" w:lineRule="auto"/>
        <w:rPr>
          <w:rFonts w:ascii="Times New Roman" w:hAnsi="Times New Roman" w:cs="Times New Roman"/>
          <w:sz w:val="24"/>
          <w:szCs w:val="24"/>
        </w:rPr>
      </w:pPr>
    </w:p>
    <w:p w14:paraId="3B1CA7E2" w14:textId="7EB843F9" w:rsidR="00BB7143" w:rsidRPr="00E565BE" w:rsidRDefault="00BB7143" w:rsidP="00E565BE">
      <w:pPr>
        <w:pStyle w:val="2"/>
        <w:spacing w:line="415" w:lineRule="auto"/>
        <w:rPr>
          <w:rFonts w:ascii="Times New Roman" w:eastAsia="Times New Roman" w:hAnsi="Times New Roman" w:cstheme="majorBidi"/>
          <w:b w:val="0"/>
          <w:i/>
          <w:sz w:val="28"/>
        </w:rPr>
      </w:pPr>
      <w:bookmarkStart w:id="15" w:name="_Toc99047184"/>
      <w:r w:rsidRPr="00E565BE">
        <w:rPr>
          <w:rFonts w:ascii="Times New Roman" w:eastAsia="Times New Roman" w:hAnsi="Times New Roman" w:cstheme="majorBidi" w:hint="eastAsia"/>
          <w:b w:val="0"/>
          <w:i/>
          <w:sz w:val="28"/>
        </w:rPr>
        <w:t>2</w:t>
      </w:r>
      <w:r w:rsidRPr="00E565BE">
        <w:rPr>
          <w:rFonts w:ascii="Times New Roman" w:eastAsia="Times New Roman" w:hAnsi="Times New Roman" w:cstheme="majorBidi"/>
          <w:b w:val="0"/>
          <w:i/>
          <w:sz w:val="28"/>
        </w:rPr>
        <w:t xml:space="preserve">.2 Changes in urban infrastructure in China under </w:t>
      </w:r>
      <w:r w:rsidR="00B77BC1" w:rsidRPr="00E565BE">
        <w:rPr>
          <w:rFonts w:ascii="Times New Roman" w:eastAsia="Times New Roman" w:hAnsi="Times New Roman" w:cstheme="majorBidi"/>
          <w:b w:val="0"/>
          <w:i/>
          <w:sz w:val="28"/>
        </w:rPr>
        <w:t>SSPs</w:t>
      </w:r>
      <w:bookmarkEnd w:id="15"/>
    </w:p>
    <w:p w14:paraId="3D0AC9A3" w14:textId="76B69EB5" w:rsidR="00DD5E1B" w:rsidRPr="00E565BE" w:rsidRDefault="00BB7143" w:rsidP="00E565BE">
      <w:pPr>
        <w:spacing w:line="360" w:lineRule="auto"/>
        <w:ind w:firstLine="420"/>
        <w:rPr>
          <w:rFonts w:ascii="Times New Roman" w:eastAsia="宋体" w:hAnsi="Times New Roman"/>
          <w:sz w:val="24"/>
          <w:shd w:val="clear" w:color="auto" w:fill="FFFFFF"/>
        </w:rPr>
      </w:pPr>
      <w:r w:rsidRPr="00E565BE">
        <w:rPr>
          <w:rFonts w:ascii="Times New Roman" w:eastAsia="宋体" w:hAnsi="Times New Roman" w:hint="eastAsia"/>
          <w:sz w:val="24"/>
          <w:shd w:val="clear" w:color="auto" w:fill="FFFFFF"/>
        </w:rPr>
        <w:t>T</w:t>
      </w:r>
      <w:r w:rsidRPr="00E565BE">
        <w:rPr>
          <w:rFonts w:ascii="Times New Roman" w:eastAsia="宋体" w:hAnsi="Times New Roman"/>
          <w:sz w:val="24"/>
          <w:shd w:val="clear" w:color="auto" w:fill="FFFFFF"/>
        </w:rPr>
        <w:t>he growth of built-up area (BA) and length of drainage pipelines (LDP), which are important factors influencing sludge production, contribute significantly to the increase of sludge. In this section, BA and LDP are predicted to give the change of urban infrastructure level under different scenarios.</w:t>
      </w:r>
    </w:p>
    <w:p w14:paraId="1004E5C6" w14:textId="13A97A97" w:rsidR="00AA7F7E" w:rsidRPr="00E565BE" w:rsidRDefault="00AA7F7E" w:rsidP="00E565BE">
      <w:pPr>
        <w:spacing w:line="360" w:lineRule="auto"/>
        <w:ind w:firstLine="420"/>
        <w:rPr>
          <w:rFonts w:ascii="Times New Roman" w:eastAsia="宋体" w:hAnsi="Times New Roman"/>
          <w:sz w:val="24"/>
          <w:shd w:val="clear" w:color="auto" w:fill="FFFFFF"/>
        </w:rPr>
      </w:pPr>
      <w:r w:rsidRPr="00E565BE">
        <w:rPr>
          <w:rFonts w:ascii="Times New Roman" w:eastAsia="宋体" w:hAnsi="Times New Roman"/>
          <w:sz w:val="24"/>
          <w:shd w:val="clear" w:color="auto" w:fill="FFFFFF"/>
        </w:rPr>
        <w:t>There is a close relationship between BA and UR, and as urbanization progresses</w:t>
      </w:r>
      <w:r w:rsidR="00F75C92">
        <w:rPr>
          <w:rFonts w:ascii="Times New Roman" w:eastAsia="宋体" w:hAnsi="Times New Roman"/>
          <w:sz w:val="24"/>
          <w:shd w:val="clear" w:color="auto" w:fill="FFFFFF"/>
        </w:rPr>
        <w:t xml:space="preserve"> (Fig. S7)</w:t>
      </w:r>
      <w:r w:rsidRPr="00E565BE">
        <w:rPr>
          <w:rFonts w:ascii="Times New Roman" w:eastAsia="宋体" w:hAnsi="Times New Roman"/>
          <w:sz w:val="24"/>
          <w:shd w:val="clear" w:color="auto" w:fill="FFFFFF"/>
        </w:rPr>
        <w:t xml:space="preserve">, the urban built- up area will continue to grow. Some scholars have combined time series data and economic panel data, such as GDP and population, to predict the built-up area, and have achieved more accurate results (Tian et al., 2020). In general, urban infrastructure tends to grow year by year, and its growth rate will continue to decrease and eventually reach a limit level. (Zheng </w:t>
      </w:r>
      <w:proofErr w:type="spellStart"/>
      <w:r w:rsidRPr="00E565BE">
        <w:rPr>
          <w:rFonts w:ascii="Times New Roman" w:eastAsia="宋体" w:hAnsi="Times New Roman"/>
          <w:sz w:val="24"/>
          <w:shd w:val="clear" w:color="auto" w:fill="FFFFFF"/>
        </w:rPr>
        <w:t>Xinqi</w:t>
      </w:r>
      <w:proofErr w:type="spellEnd"/>
      <w:r w:rsidRPr="00E565BE">
        <w:rPr>
          <w:rFonts w:ascii="Times New Roman" w:eastAsia="宋体" w:hAnsi="Times New Roman"/>
          <w:sz w:val="24"/>
          <w:shd w:val="clear" w:color="auto" w:fill="FFFFFF"/>
        </w:rPr>
        <w:t xml:space="preserve"> et al</w:t>
      </w:r>
      <w:r w:rsidR="00F42550" w:rsidRPr="00E565BE">
        <w:rPr>
          <w:rFonts w:ascii="Times New Roman" w:eastAsia="宋体" w:hAnsi="Times New Roman"/>
          <w:sz w:val="24"/>
          <w:shd w:val="clear" w:color="auto" w:fill="FFFFFF"/>
        </w:rPr>
        <w:t>., 2013</w:t>
      </w:r>
      <w:r w:rsidRPr="00E565BE">
        <w:rPr>
          <w:rFonts w:ascii="Times New Roman" w:eastAsia="宋体" w:hAnsi="Times New Roman"/>
          <w:sz w:val="24"/>
          <w:shd w:val="clear" w:color="auto" w:fill="FFFFFF"/>
        </w:rPr>
        <w:t xml:space="preserve">) predicted the limit </w:t>
      </w:r>
      <w:r w:rsidRPr="00E565BE">
        <w:rPr>
          <w:rFonts w:ascii="Times New Roman" w:eastAsia="宋体" w:hAnsi="Times New Roman"/>
          <w:sz w:val="24"/>
          <w:shd w:val="clear" w:color="auto" w:fill="FFFFFF"/>
        </w:rPr>
        <w:lastRenderedPageBreak/>
        <w:t>of urban construction land under different population policies in China by using a logistic growth model, and the results showed that the limit of built-up area in China is between 80,000 and 140,000 km</w:t>
      </w:r>
      <w:proofErr w:type="gramStart"/>
      <w:r w:rsidRPr="00E565BE">
        <w:rPr>
          <w:rFonts w:ascii="Times New Roman" w:eastAsia="宋体" w:hAnsi="Times New Roman"/>
          <w:sz w:val="24"/>
          <w:shd w:val="clear" w:color="auto" w:fill="FFFFFF"/>
        </w:rPr>
        <w:t>2 .</w:t>
      </w:r>
      <w:proofErr w:type="gramEnd"/>
      <w:r w:rsidRPr="00E565BE">
        <w:rPr>
          <w:rFonts w:ascii="Times New Roman" w:eastAsia="宋体" w:hAnsi="Times New Roman"/>
          <w:sz w:val="24"/>
          <w:shd w:val="clear" w:color="auto" w:fill="FFFFFF"/>
        </w:rPr>
        <w:t xml:space="preserve"> Based on this, this paper predicts the built-up </w:t>
      </w:r>
      <w:proofErr w:type="gramStart"/>
      <w:r w:rsidRPr="00E565BE">
        <w:rPr>
          <w:rFonts w:ascii="Times New Roman" w:eastAsia="宋体" w:hAnsi="Times New Roman"/>
          <w:sz w:val="24"/>
          <w:shd w:val="clear" w:color="auto" w:fill="FFFFFF"/>
        </w:rPr>
        <w:t>area</w:t>
      </w:r>
      <w:r w:rsidR="00F42550" w:rsidRPr="00E565BE">
        <w:rPr>
          <w:rFonts w:ascii="Times New Roman" w:eastAsia="宋体" w:hAnsi="Times New Roman"/>
          <w:sz w:val="24"/>
          <w:shd w:val="clear" w:color="auto" w:fill="FFFFFF"/>
        </w:rPr>
        <w:t>(</w:t>
      </w:r>
      <w:proofErr w:type="gramEnd"/>
      <w:r w:rsidR="00F42550" w:rsidRPr="00E565BE">
        <w:rPr>
          <w:rFonts w:ascii="Times New Roman" w:eastAsia="宋体" w:hAnsi="Times New Roman"/>
          <w:sz w:val="24"/>
          <w:shd w:val="clear" w:color="auto" w:fill="FFFFFF"/>
        </w:rPr>
        <w:t>Fig. S5)</w:t>
      </w:r>
      <w:r w:rsidRPr="00E565BE">
        <w:rPr>
          <w:rFonts w:ascii="Times New Roman" w:eastAsia="宋体" w:hAnsi="Times New Roman"/>
          <w:sz w:val="24"/>
          <w:shd w:val="clear" w:color="auto" w:fill="FFFFFF"/>
        </w:rPr>
        <w:t xml:space="preserve"> and drainage pipe length</w:t>
      </w:r>
      <w:r w:rsidR="00F42550" w:rsidRPr="00E565BE">
        <w:rPr>
          <w:rFonts w:ascii="Times New Roman" w:eastAsia="宋体" w:hAnsi="Times New Roman"/>
          <w:sz w:val="24"/>
          <w:shd w:val="clear" w:color="auto" w:fill="FFFFFF"/>
        </w:rPr>
        <w:t>(Fig. S6)</w:t>
      </w:r>
      <w:r w:rsidRPr="00E565BE">
        <w:rPr>
          <w:rFonts w:ascii="Times New Roman" w:eastAsia="宋体" w:hAnsi="Times New Roman"/>
          <w:sz w:val="24"/>
          <w:shd w:val="clear" w:color="auto" w:fill="FFFFFF"/>
        </w:rPr>
        <w:t xml:space="preserve"> in China under different SSP scenarios by logistic growth</w:t>
      </w:r>
      <w:r w:rsidR="00F42550" w:rsidRPr="00E565BE">
        <w:rPr>
          <w:rFonts w:ascii="Times New Roman" w:eastAsia="宋体" w:hAnsi="Times New Roman"/>
          <w:sz w:val="24"/>
          <w:shd w:val="clear" w:color="auto" w:fill="FFFFFF"/>
        </w:rPr>
        <w:t xml:space="preserve"> </w:t>
      </w:r>
      <w:r w:rsidRPr="00E565BE">
        <w:rPr>
          <w:rFonts w:ascii="Times New Roman" w:eastAsia="宋体" w:hAnsi="Times New Roman"/>
          <w:sz w:val="24"/>
          <w:shd w:val="clear" w:color="auto" w:fill="FFFFFF"/>
        </w:rPr>
        <w:t xml:space="preserve">. </w:t>
      </w:r>
    </w:p>
    <w:p w14:paraId="019B60F5" w14:textId="77777777" w:rsidR="00F42550" w:rsidRDefault="00AA7F7E" w:rsidP="00AA7F7E">
      <w:pPr>
        <w:pStyle w:val="afa"/>
      </w:pPr>
      <w:r>
        <w:rPr>
          <w:rFonts w:ascii="NimbusRomNo9L" w:hAnsi="NimbusRomNo9L"/>
          <w:sz w:val="20"/>
          <w:szCs w:val="20"/>
        </w:rPr>
        <w:t xml:space="preserve"> </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F42550" w14:paraId="57BA014E" w14:textId="77777777" w:rsidTr="005765AD">
        <w:tc>
          <w:tcPr>
            <w:tcW w:w="8494" w:type="dxa"/>
          </w:tcPr>
          <w:p w14:paraId="088621FD" w14:textId="77777777" w:rsidR="00F42550" w:rsidRDefault="00F42550" w:rsidP="00F42550">
            <w:pPr>
              <w:pStyle w:val="afa"/>
              <w:keepNext/>
            </w:pPr>
            <w:r>
              <w:rPr>
                <w:noProof/>
              </w:rPr>
              <w:drawing>
                <wp:inline distT="0" distB="0" distL="0" distR="0" wp14:anchorId="165C01F6" wp14:editId="24DED974">
                  <wp:extent cx="5400040" cy="4487545"/>
                  <wp:effectExtent l="0" t="0" r="0" b="0"/>
                  <wp:docPr id="9" name="图片 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游戏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6BC3F5CF" w14:textId="75712A6E" w:rsidR="00F42550" w:rsidRPr="005765AD" w:rsidRDefault="00F42550" w:rsidP="00F42550">
            <w:pPr>
              <w:pStyle w:val="af8"/>
              <w:jc w:val="left"/>
              <w:rPr>
                <w:rFonts w:ascii="Times New Roman" w:hAnsi="Times New Roman" w:cs="Times New Roman"/>
              </w:rPr>
            </w:pPr>
            <w:r w:rsidRPr="005765AD">
              <w:rPr>
                <w:rFonts w:ascii="Times New Roman" w:hAnsi="Times New Roman" w:cs="Times New Roman"/>
                <w:b/>
                <w:bCs/>
              </w:rPr>
              <w:t>Fig. S5.</w:t>
            </w:r>
            <w:r w:rsidRPr="005765AD">
              <w:rPr>
                <w:rFonts w:ascii="Times New Roman" w:hAnsi="Times New Roman" w:cs="Times New Roman"/>
              </w:rPr>
              <w:t xml:space="preserve"> BA growth forecasting under SSP1 -SSP5 scenarios at sub-province </w:t>
            </w:r>
            <w:proofErr w:type="gramStart"/>
            <w:r w:rsidRPr="005765AD">
              <w:rPr>
                <w:rFonts w:ascii="Times New Roman" w:hAnsi="Times New Roman" w:cs="Times New Roman"/>
              </w:rPr>
              <w:t>level.(</w:t>
            </w:r>
            <w:proofErr w:type="gramEnd"/>
            <w:r w:rsidRPr="005765AD">
              <w:rPr>
                <w:rFonts w:ascii="Times New Roman" w:hAnsi="Times New Roman" w:cs="Times New Roman"/>
              </w:rPr>
              <w:t xml:space="preserve">Logistic Growth) </w:t>
            </w:r>
          </w:p>
        </w:tc>
      </w:tr>
    </w:tbl>
    <w:p w14:paraId="539FAEBA" w14:textId="63447788" w:rsidR="00AA7F7E" w:rsidRDefault="00AA7F7E" w:rsidP="00AA7F7E">
      <w:pPr>
        <w:pStyle w:val="afa"/>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F42550" w14:paraId="7DC09816" w14:textId="77777777" w:rsidTr="005765AD">
        <w:tc>
          <w:tcPr>
            <w:tcW w:w="8494" w:type="dxa"/>
          </w:tcPr>
          <w:p w14:paraId="47E3C413" w14:textId="77777777" w:rsidR="00F42550" w:rsidRDefault="00F42550" w:rsidP="00F42550">
            <w:pPr>
              <w:pStyle w:val="afa"/>
              <w:keepNext/>
            </w:pPr>
            <w:r>
              <w:rPr>
                <w:rFonts w:hint="eastAsia"/>
                <w:noProof/>
              </w:rPr>
              <w:lastRenderedPageBreak/>
              <w:drawing>
                <wp:inline distT="0" distB="0" distL="0" distR="0" wp14:anchorId="2DAC0A96" wp14:editId="06B0DD32">
                  <wp:extent cx="5400040" cy="4469765"/>
                  <wp:effectExtent l="0" t="0" r="0" b="635"/>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4469765"/>
                          </a:xfrm>
                          <a:prstGeom prst="rect">
                            <a:avLst/>
                          </a:prstGeom>
                        </pic:spPr>
                      </pic:pic>
                    </a:graphicData>
                  </a:graphic>
                </wp:inline>
              </w:drawing>
            </w:r>
          </w:p>
          <w:p w14:paraId="00BA14E7" w14:textId="2C073D10" w:rsidR="00F42550" w:rsidRPr="005765AD" w:rsidRDefault="00F42550" w:rsidP="00F42550">
            <w:pPr>
              <w:pStyle w:val="af8"/>
              <w:jc w:val="left"/>
              <w:rPr>
                <w:rFonts w:ascii="Times New Roman" w:hAnsi="Times New Roman" w:cs="Times New Roman"/>
              </w:rPr>
            </w:pPr>
            <w:r w:rsidRPr="005765AD">
              <w:rPr>
                <w:rFonts w:ascii="Times New Roman" w:hAnsi="Times New Roman" w:cs="Times New Roman"/>
                <w:b/>
                <w:bCs/>
              </w:rPr>
              <w:t>Fig. S6.</w:t>
            </w:r>
            <w:r w:rsidRPr="005765AD">
              <w:rPr>
                <w:rFonts w:ascii="Times New Roman" w:hAnsi="Times New Roman" w:cs="Times New Roman"/>
              </w:rPr>
              <w:t xml:space="preserve"> LDP growth forecasting under SSP1 -SSP5 scenarios at sub-province </w:t>
            </w:r>
            <w:proofErr w:type="gramStart"/>
            <w:r w:rsidRPr="005765AD">
              <w:rPr>
                <w:rFonts w:ascii="Times New Roman" w:hAnsi="Times New Roman" w:cs="Times New Roman"/>
              </w:rPr>
              <w:t>level.(</w:t>
            </w:r>
            <w:proofErr w:type="gramEnd"/>
            <w:r w:rsidRPr="005765AD">
              <w:rPr>
                <w:rFonts w:ascii="Times New Roman" w:hAnsi="Times New Roman" w:cs="Times New Roman"/>
              </w:rPr>
              <w:t>Logistic Growth)</w:t>
            </w:r>
          </w:p>
        </w:tc>
      </w:tr>
    </w:tbl>
    <w:p w14:paraId="787DC0B5" w14:textId="65211807" w:rsidR="000F1B83" w:rsidRPr="00E565BE" w:rsidRDefault="00B77BC1" w:rsidP="00E565BE">
      <w:pPr>
        <w:spacing w:line="360" w:lineRule="auto"/>
        <w:ind w:firstLine="420"/>
        <w:rPr>
          <w:rFonts w:ascii="Times New Roman" w:eastAsia="宋体" w:hAnsi="Times New Roman" w:hint="eastAsia"/>
          <w:sz w:val="24"/>
          <w:shd w:val="clear" w:color="auto" w:fill="FFFFFF"/>
        </w:rPr>
      </w:pPr>
      <w:r w:rsidRPr="00E565BE">
        <w:rPr>
          <w:rFonts w:ascii="Times New Roman" w:eastAsia="宋体" w:hAnsi="Times New Roman"/>
          <w:sz w:val="24"/>
          <w:shd w:val="clear" w:color="auto" w:fill="FFFFFF"/>
        </w:rPr>
        <w:t>The upper limits of the built-up area and drainage pipe length vary across the country under different SSP scenarios, and the built-up area 21 converges to 80,000 km</w:t>
      </w:r>
      <w:r w:rsidRPr="00F75C92">
        <w:rPr>
          <w:rFonts w:ascii="Times New Roman" w:eastAsia="宋体" w:hAnsi="Times New Roman"/>
          <w:sz w:val="24"/>
          <w:shd w:val="clear" w:color="auto" w:fill="FFFFFF"/>
          <w:vertAlign w:val="superscript"/>
        </w:rPr>
        <w:t>2</w:t>
      </w:r>
      <w:r w:rsidRPr="00E565BE">
        <w:rPr>
          <w:rFonts w:ascii="Times New Roman" w:eastAsia="宋体" w:hAnsi="Times New Roman"/>
          <w:sz w:val="24"/>
          <w:shd w:val="clear" w:color="auto" w:fill="FFFFFF"/>
        </w:rPr>
        <w:t xml:space="preserve"> under the SSP1 path. The SSP2 scenario is similar to the existing growth rate, with the built-up area and drainage pipe length converging to 130,000 km</w:t>
      </w:r>
      <w:r w:rsidRPr="00F75C92">
        <w:rPr>
          <w:rFonts w:ascii="Times New Roman" w:eastAsia="宋体" w:hAnsi="Times New Roman"/>
          <w:sz w:val="24"/>
          <w:shd w:val="clear" w:color="auto" w:fill="FFFFFF"/>
          <w:vertAlign w:val="superscript"/>
        </w:rPr>
        <w:t>2</w:t>
      </w:r>
      <w:r w:rsidRPr="00E565BE">
        <w:rPr>
          <w:rFonts w:ascii="Times New Roman" w:eastAsia="宋体" w:hAnsi="Times New Roman"/>
          <w:sz w:val="24"/>
          <w:shd w:val="clear" w:color="auto" w:fill="FFFFFF"/>
        </w:rPr>
        <w:t xml:space="preserve"> and 1.58 million </w:t>
      </w:r>
      <w:proofErr w:type="gramStart"/>
      <w:r w:rsidRPr="00E565BE">
        <w:rPr>
          <w:rFonts w:ascii="Times New Roman" w:eastAsia="宋体" w:hAnsi="Times New Roman"/>
          <w:sz w:val="24"/>
          <w:shd w:val="clear" w:color="auto" w:fill="FFFFFF"/>
        </w:rPr>
        <w:t>km ,</w:t>
      </w:r>
      <w:proofErr w:type="gramEnd"/>
      <w:r w:rsidRPr="00E565BE">
        <w:rPr>
          <w:rFonts w:ascii="Times New Roman" w:eastAsia="宋体" w:hAnsi="Times New Roman"/>
          <w:sz w:val="24"/>
          <w:shd w:val="clear" w:color="auto" w:fill="FFFFFF"/>
        </w:rPr>
        <w:t xml:space="preserve"> respectively. SSP5, with large-scale urban construction and economic construction, converges to 140,000 km</w:t>
      </w:r>
      <w:r w:rsidRPr="00F75C92">
        <w:rPr>
          <w:rFonts w:ascii="Times New Roman" w:eastAsia="宋体" w:hAnsi="Times New Roman"/>
          <w:sz w:val="24"/>
          <w:shd w:val="clear" w:color="auto" w:fill="FFFFFF"/>
          <w:vertAlign w:val="superscript"/>
        </w:rPr>
        <w:t>2</w:t>
      </w:r>
      <w:r w:rsidRPr="00E565BE">
        <w:rPr>
          <w:rFonts w:ascii="Times New Roman" w:eastAsia="宋体" w:hAnsi="Times New Roman"/>
          <w:sz w:val="24"/>
          <w:shd w:val="clear" w:color="auto" w:fill="FFFFFF"/>
        </w:rPr>
        <w:t xml:space="preserve"> and 1.6 million km respectively. To sum up, the development trend of urban infrastructure in each province from 2020 to 2</w:t>
      </w:r>
      <w:r w:rsidR="005765AD">
        <w:rPr>
          <w:rFonts w:ascii="Times New Roman" w:eastAsia="宋体" w:hAnsi="Times New Roman"/>
          <w:sz w:val="24"/>
          <w:shd w:val="clear" w:color="auto" w:fill="FFFFFF"/>
        </w:rPr>
        <w:t>060</w:t>
      </w:r>
      <w:r w:rsidRPr="00E565BE">
        <w:rPr>
          <w:rFonts w:ascii="Times New Roman" w:eastAsia="宋体" w:hAnsi="Times New Roman"/>
          <w:sz w:val="24"/>
          <w:shd w:val="clear" w:color="auto" w:fill="FFFFFF"/>
        </w:rPr>
        <w:t xml:space="preserve">is obtained by fitting the development trend of built-up area and length of drainage pipes in each province from 2002 to 2019 using the least squares method with different growth limits and using the data of built-up area and length of drainage pipes in each province in 2002 as the starting year. </w:t>
      </w:r>
    </w:p>
    <w:p w14:paraId="6B0CF8FF" w14:textId="77777777" w:rsidR="000F1B83" w:rsidRDefault="000F1B83">
      <w:pPr>
        <w:widowControl/>
        <w:jc w:val="left"/>
        <w:rPr>
          <w:rFonts w:ascii="NimbusRomNo9L" w:eastAsia="宋体" w:hAnsi="NimbusRomNo9L" w:cs="宋体" w:hint="eastAsia"/>
          <w:kern w:val="0"/>
          <w:sz w:val="20"/>
          <w:szCs w:val="20"/>
        </w:rPr>
      </w:pPr>
      <w:r>
        <w:rPr>
          <w:rFonts w:ascii="NimbusRomNo9L" w:hAnsi="NimbusRomNo9L" w:hint="eastAsia"/>
          <w:sz w:val="20"/>
          <w:szCs w:val="20"/>
        </w:rPr>
        <w:br w:type="page"/>
      </w:r>
    </w:p>
    <w:p w14:paraId="036BD2CA" w14:textId="77777777" w:rsidR="000F1B83" w:rsidRDefault="000F1B83" w:rsidP="00B77BC1">
      <w:pPr>
        <w:pStyle w:val="afa"/>
        <w:rPr>
          <w:rFonts w:ascii="NimbusRomNo9L" w:hAnsi="NimbusRomNo9L" w:hint="eastAsia"/>
          <w:sz w:val="20"/>
          <w:szCs w:val="20"/>
        </w:rPr>
        <w:sectPr w:rsidR="000F1B83" w:rsidSect="000F1B83">
          <w:footerReference w:type="default" r:id="rId19"/>
          <w:pgSz w:w="11906" w:h="16838"/>
          <w:pgMar w:top="1985" w:right="1701" w:bottom="1701" w:left="1701" w:header="851" w:footer="992" w:gutter="0"/>
          <w:cols w:space="425"/>
          <w:docGrid w:linePitch="312"/>
        </w:sectPr>
      </w:pPr>
    </w:p>
    <w:p w14:paraId="2B479687" w14:textId="740F14EA" w:rsidR="005805C9" w:rsidRPr="00480C67" w:rsidRDefault="005805C9" w:rsidP="005805C9">
      <w:pPr>
        <w:pStyle w:val="af8"/>
        <w:keepNext/>
        <w:rPr>
          <w:rFonts w:ascii="Times New Roman" w:hAnsi="Times New Roman" w:cs="Times New Roman"/>
        </w:rPr>
      </w:pPr>
      <w:r w:rsidRPr="00480C67">
        <w:rPr>
          <w:rFonts w:ascii="Times New Roman" w:hAnsi="Times New Roman" w:cs="Times New Roman"/>
          <w:b/>
          <w:bCs/>
        </w:rPr>
        <w:lastRenderedPageBreak/>
        <w:t>Table S</w:t>
      </w:r>
      <w:r>
        <w:rPr>
          <w:rFonts w:ascii="Times New Roman" w:hAnsi="Times New Roman" w:cs="Times New Roman"/>
          <w:b/>
          <w:bCs/>
        </w:rPr>
        <w:t>2</w:t>
      </w:r>
      <w:r w:rsidRPr="00480C67">
        <w:rPr>
          <w:rFonts w:ascii="Times New Roman" w:hAnsi="Times New Roman" w:cs="Times New Roman"/>
        </w:rPr>
        <w:t xml:space="preserve"> </w:t>
      </w:r>
      <w:r w:rsidR="005765AD">
        <w:rPr>
          <w:rFonts w:ascii="Times New Roman" w:hAnsi="Times New Roman" w:cs="Times New Roman"/>
        </w:rPr>
        <w:t>Growth rate (r) in different SSPs scenario at sub-provincial level</w:t>
      </w:r>
    </w:p>
    <w:tbl>
      <w:tblPr>
        <w:tblStyle w:val="ab"/>
        <w:tblW w:w="13165" w:type="dxa"/>
        <w:tblBorders>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92"/>
        <w:gridCol w:w="586"/>
        <w:gridCol w:w="590"/>
        <w:gridCol w:w="587"/>
        <w:gridCol w:w="590"/>
        <w:gridCol w:w="590"/>
        <w:gridCol w:w="587"/>
        <w:gridCol w:w="590"/>
        <w:gridCol w:w="590"/>
        <w:gridCol w:w="587"/>
        <w:gridCol w:w="590"/>
        <w:gridCol w:w="590"/>
        <w:gridCol w:w="587"/>
        <w:gridCol w:w="590"/>
        <w:gridCol w:w="590"/>
        <w:gridCol w:w="587"/>
        <w:gridCol w:w="590"/>
        <w:gridCol w:w="590"/>
        <w:gridCol w:w="587"/>
        <w:gridCol w:w="590"/>
        <w:gridCol w:w="585"/>
      </w:tblGrid>
      <w:tr w:rsidR="00F75C92" w14:paraId="6DE6E768" w14:textId="77777777" w:rsidTr="00F75C92">
        <w:tc>
          <w:tcPr>
            <w:tcW w:w="529" w:type="pct"/>
          </w:tcPr>
          <w:p w14:paraId="367B4F17" w14:textId="77777777" w:rsidR="002A5124" w:rsidRPr="00F75C92" w:rsidRDefault="002A5124" w:rsidP="000F1B83">
            <w:pPr>
              <w:pStyle w:val="afa"/>
              <w:rPr>
                <w:rFonts w:ascii="Times New Roman" w:hAnsi="Times New Roman" w:cs="Times New Roman"/>
                <w:b/>
                <w:bCs/>
                <w:i/>
                <w:iCs/>
                <w:sz w:val="15"/>
                <w:szCs w:val="18"/>
              </w:rPr>
            </w:pPr>
          </w:p>
        </w:tc>
        <w:tc>
          <w:tcPr>
            <w:tcW w:w="894" w:type="pct"/>
            <w:gridSpan w:val="4"/>
            <w:tcBorders>
              <w:top w:val="single" w:sz="4" w:space="0" w:color="auto"/>
              <w:bottom w:val="single" w:sz="4" w:space="0" w:color="auto"/>
            </w:tcBorders>
          </w:tcPr>
          <w:p w14:paraId="26C997B5" w14:textId="23566DF2" w:rsidR="002A5124" w:rsidRPr="00F75C92" w:rsidRDefault="002A5124" w:rsidP="00F75C92">
            <w:pPr>
              <w:pStyle w:val="afa"/>
              <w:jc w:val="center"/>
              <w:rPr>
                <w:rFonts w:ascii="Times New Roman" w:hAnsi="Times New Roman" w:cs="Times New Roman"/>
                <w:b/>
                <w:bCs/>
                <w:sz w:val="20"/>
                <w:szCs w:val="20"/>
              </w:rPr>
            </w:pPr>
            <w:r w:rsidRPr="00F75C92">
              <w:rPr>
                <w:rFonts w:ascii="Times New Roman" w:hAnsi="Times New Roman" w:cs="Times New Roman"/>
                <w:b/>
                <w:bCs/>
                <w:sz w:val="20"/>
                <w:szCs w:val="20"/>
              </w:rPr>
              <w:t>SSP1 (Low)</w:t>
            </w:r>
          </w:p>
        </w:tc>
        <w:tc>
          <w:tcPr>
            <w:tcW w:w="894" w:type="pct"/>
            <w:gridSpan w:val="4"/>
            <w:tcBorders>
              <w:top w:val="single" w:sz="4" w:space="0" w:color="auto"/>
              <w:bottom w:val="single" w:sz="4" w:space="0" w:color="auto"/>
            </w:tcBorders>
          </w:tcPr>
          <w:p w14:paraId="1DB4C3BB" w14:textId="5191186F" w:rsidR="002A5124" w:rsidRPr="00F75C92" w:rsidRDefault="002A5124" w:rsidP="00F75C92">
            <w:pPr>
              <w:pStyle w:val="afa"/>
              <w:jc w:val="center"/>
              <w:rPr>
                <w:rFonts w:ascii="Times New Roman" w:hAnsi="Times New Roman" w:cs="Times New Roman"/>
                <w:b/>
                <w:bCs/>
                <w:sz w:val="20"/>
                <w:szCs w:val="20"/>
              </w:rPr>
            </w:pPr>
            <w:r w:rsidRPr="00F75C92">
              <w:rPr>
                <w:rFonts w:ascii="Times New Roman" w:hAnsi="Times New Roman" w:cs="Times New Roman"/>
                <w:b/>
                <w:bCs/>
                <w:sz w:val="20"/>
                <w:szCs w:val="20"/>
              </w:rPr>
              <w:t>SSP2 (Medium)</w:t>
            </w:r>
          </w:p>
        </w:tc>
        <w:tc>
          <w:tcPr>
            <w:tcW w:w="894" w:type="pct"/>
            <w:gridSpan w:val="4"/>
            <w:tcBorders>
              <w:top w:val="single" w:sz="4" w:space="0" w:color="auto"/>
              <w:bottom w:val="single" w:sz="4" w:space="0" w:color="auto"/>
            </w:tcBorders>
          </w:tcPr>
          <w:p w14:paraId="6DD7F330" w14:textId="41723C06" w:rsidR="002A5124" w:rsidRPr="00F75C92" w:rsidRDefault="002A5124" w:rsidP="00F75C92">
            <w:pPr>
              <w:pStyle w:val="afa"/>
              <w:jc w:val="center"/>
              <w:rPr>
                <w:rFonts w:ascii="Times New Roman" w:hAnsi="Times New Roman" w:cs="Times New Roman"/>
                <w:b/>
                <w:bCs/>
                <w:sz w:val="20"/>
                <w:szCs w:val="20"/>
              </w:rPr>
            </w:pPr>
            <w:r w:rsidRPr="00F75C92">
              <w:rPr>
                <w:rFonts w:ascii="Times New Roman" w:hAnsi="Times New Roman" w:cs="Times New Roman"/>
                <w:b/>
                <w:bCs/>
                <w:sz w:val="20"/>
                <w:szCs w:val="20"/>
              </w:rPr>
              <w:t>SSP3 (High)</w:t>
            </w:r>
          </w:p>
        </w:tc>
        <w:tc>
          <w:tcPr>
            <w:tcW w:w="894" w:type="pct"/>
            <w:gridSpan w:val="4"/>
            <w:tcBorders>
              <w:top w:val="single" w:sz="4" w:space="0" w:color="auto"/>
              <w:bottom w:val="single" w:sz="4" w:space="0" w:color="auto"/>
            </w:tcBorders>
          </w:tcPr>
          <w:p w14:paraId="057F28B2" w14:textId="584D9D1A" w:rsidR="002A5124" w:rsidRPr="00F75C92" w:rsidRDefault="002A5124" w:rsidP="00F75C92">
            <w:pPr>
              <w:pStyle w:val="afa"/>
              <w:jc w:val="center"/>
              <w:rPr>
                <w:rFonts w:ascii="Times New Roman" w:hAnsi="Times New Roman" w:cs="Times New Roman"/>
                <w:b/>
                <w:bCs/>
                <w:sz w:val="20"/>
                <w:szCs w:val="20"/>
              </w:rPr>
            </w:pPr>
            <w:r w:rsidRPr="00F75C92">
              <w:rPr>
                <w:rFonts w:ascii="Times New Roman" w:hAnsi="Times New Roman" w:cs="Times New Roman"/>
                <w:b/>
                <w:bCs/>
                <w:sz w:val="20"/>
                <w:szCs w:val="20"/>
              </w:rPr>
              <w:t>SSP4 (Medium)</w:t>
            </w:r>
          </w:p>
        </w:tc>
        <w:tc>
          <w:tcPr>
            <w:tcW w:w="894" w:type="pct"/>
            <w:gridSpan w:val="4"/>
            <w:tcBorders>
              <w:top w:val="single" w:sz="4" w:space="0" w:color="auto"/>
              <w:bottom w:val="single" w:sz="4" w:space="0" w:color="auto"/>
            </w:tcBorders>
          </w:tcPr>
          <w:p w14:paraId="4D130656" w14:textId="5B7CD9C8" w:rsidR="002A5124" w:rsidRPr="00F75C92" w:rsidRDefault="002A5124" w:rsidP="00F75C92">
            <w:pPr>
              <w:pStyle w:val="afa"/>
              <w:jc w:val="center"/>
              <w:rPr>
                <w:rFonts w:ascii="Times New Roman" w:hAnsi="Times New Roman" w:cs="Times New Roman"/>
                <w:b/>
                <w:bCs/>
                <w:sz w:val="20"/>
                <w:szCs w:val="20"/>
              </w:rPr>
            </w:pPr>
            <w:r w:rsidRPr="00F75C92">
              <w:rPr>
                <w:rFonts w:ascii="Times New Roman" w:hAnsi="Times New Roman" w:cs="Times New Roman"/>
                <w:b/>
                <w:bCs/>
                <w:sz w:val="20"/>
                <w:szCs w:val="20"/>
              </w:rPr>
              <w:t>SSP5 (High)</w:t>
            </w:r>
          </w:p>
        </w:tc>
      </w:tr>
      <w:tr w:rsidR="00F75C92" w14:paraId="29913ADA" w14:textId="77777777" w:rsidTr="00F75C92">
        <w:tc>
          <w:tcPr>
            <w:tcW w:w="529" w:type="pct"/>
            <w:tcBorders>
              <w:bottom w:val="single" w:sz="4" w:space="0" w:color="auto"/>
            </w:tcBorders>
          </w:tcPr>
          <w:p w14:paraId="2B47DB56" w14:textId="7CECAA33" w:rsidR="002A5124" w:rsidRPr="00F75C92" w:rsidRDefault="002A5124" w:rsidP="002A5124">
            <w:pPr>
              <w:pStyle w:val="afa"/>
              <w:rPr>
                <w:rFonts w:ascii="Times New Roman" w:hAnsi="Times New Roman" w:cs="Times New Roman"/>
                <w:sz w:val="18"/>
                <w:szCs w:val="21"/>
              </w:rPr>
            </w:pPr>
            <w:r w:rsidRPr="00F75C92">
              <w:rPr>
                <w:rFonts w:ascii="Times New Roman" w:hAnsi="Times New Roman" w:cs="Times New Roman"/>
                <w:b/>
                <w:bCs/>
                <w:sz w:val="18"/>
                <w:szCs w:val="21"/>
              </w:rPr>
              <w:t>Province</w:t>
            </w:r>
          </w:p>
        </w:tc>
        <w:tc>
          <w:tcPr>
            <w:tcW w:w="223" w:type="pct"/>
            <w:tcBorders>
              <w:top w:val="single" w:sz="4" w:space="0" w:color="auto"/>
              <w:bottom w:val="single" w:sz="4" w:space="0" w:color="auto"/>
            </w:tcBorders>
          </w:tcPr>
          <w:p w14:paraId="37A525A6" w14:textId="283D6F6C"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UR</w:t>
            </w:r>
          </w:p>
        </w:tc>
        <w:tc>
          <w:tcPr>
            <w:tcW w:w="224" w:type="pct"/>
            <w:tcBorders>
              <w:top w:val="single" w:sz="4" w:space="0" w:color="auto"/>
              <w:bottom w:val="single" w:sz="4" w:space="0" w:color="auto"/>
            </w:tcBorders>
          </w:tcPr>
          <w:p w14:paraId="55A234CF" w14:textId="788AFBE5"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LDP</w:t>
            </w:r>
          </w:p>
        </w:tc>
        <w:tc>
          <w:tcPr>
            <w:tcW w:w="223" w:type="pct"/>
            <w:tcBorders>
              <w:top w:val="single" w:sz="4" w:space="0" w:color="auto"/>
              <w:bottom w:val="single" w:sz="4" w:space="0" w:color="auto"/>
            </w:tcBorders>
          </w:tcPr>
          <w:p w14:paraId="4AD0CB6E" w14:textId="071C704E"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BA</w:t>
            </w:r>
          </w:p>
        </w:tc>
        <w:tc>
          <w:tcPr>
            <w:tcW w:w="224" w:type="pct"/>
            <w:tcBorders>
              <w:top w:val="single" w:sz="4" w:space="0" w:color="auto"/>
              <w:bottom w:val="single" w:sz="4" w:space="0" w:color="auto"/>
            </w:tcBorders>
          </w:tcPr>
          <w:p w14:paraId="471919D2" w14:textId="4D3B002A"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FCE</w:t>
            </w:r>
          </w:p>
        </w:tc>
        <w:tc>
          <w:tcPr>
            <w:tcW w:w="224" w:type="pct"/>
            <w:tcBorders>
              <w:top w:val="single" w:sz="4" w:space="0" w:color="auto"/>
              <w:bottom w:val="single" w:sz="4" w:space="0" w:color="auto"/>
            </w:tcBorders>
          </w:tcPr>
          <w:p w14:paraId="2900657B" w14:textId="0CCA6E7C"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UR</w:t>
            </w:r>
          </w:p>
        </w:tc>
        <w:tc>
          <w:tcPr>
            <w:tcW w:w="223" w:type="pct"/>
            <w:tcBorders>
              <w:top w:val="single" w:sz="4" w:space="0" w:color="auto"/>
              <w:bottom w:val="single" w:sz="4" w:space="0" w:color="auto"/>
            </w:tcBorders>
          </w:tcPr>
          <w:p w14:paraId="0F41F182" w14:textId="4CFD3FDF"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LDP</w:t>
            </w:r>
          </w:p>
        </w:tc>
        <w:tc>
          <w:tcPr>
            <w:tcW w:w="224" w:type="pct"/>
            <w:tcBorders>
              <w:top w:val="single" w:sz="4" w:space="0" w:color="auto"/>
              <w:bottom w:val="single" w:sz="4" w:space="0" w:color="auto"/>
            </w:tcBorders>
          </w:tcPr>
          <w:p w14:paraId="6FDAC930" w14:textId="2A882A06"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BA</w:t>
            </w:r>
          </w:p>
        </w:tc>
        <w:tc>
          <w:tcPr>
            <w:tcW w:w="224" w:type="pct"/>
            <w:tcBorders>
              <w:top w:val="single" w:sz="4" w:space="0" w:color="auto"/>
              <w:bottom w:val="single" w:sz="4" w:space="0" w:color="auto"/>
            </w:tcBorders>
          </w:tcPr>
          <w:p w14:paraId="376522C9" w14:textId="44C1041E"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FCE</w:t>
            </w:r>
          </w:p>
        </w:tc>
        <w:tc>
          <w:tcPr>
            <w:tcW w:w="223" w:type="pct"/>
            <w:tcBorders>
              <w:top w:val="single" w:sz="4" w:space="0" w:color="auto"/>
              <w:bottom w:val="single" w:sz="4" w:space="0" w:color="auto"/>
            </w:tcBorders>
          </w:tcPr>
          <w:p w14:paraId="3DF445AC" w14:textId="511BD103"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UR</w:t>
            </w:r>
          </w:p>
        </w:tc>
        <w:tc>
          <w:tcPr>
            <w:tcW w:w="224" w:type="pct"/>
            <w:tcBorders>
              <w:top w:val="single" w:sz="4" w:space="0" w:color="auto"/>
              <w:bottom w:val="single" w:sz="4" w:space="0" w:color="auto"/>
            </w:tcBorders>
          </w:tcPr>
          <w:p w14:paraId="0A1DC762" w14:textId="332E4F0F"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LDP</w:t>
            </w:r>
          </w:p>
        </w:tc>
        <w:tc>
          <w:tcPr>
            <w:tcW w:w="224" w:type="pct"/>
            <w:tcBorders>
              <w:top w:val="single" w:sz="4" w:space="0" w:color="auto"/>
              <w:bottom w:val="single" w:sz="4" w:space="0" w:color="auto"/>
            </w:tcBorders>
          </w:tcPr>
          <w:p w14:paraId="3376BF89" w14:textId="129BCCAA"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BA</w:t>
            </w:r>
          </w:p>
        </w:tc>
        <w:tc>
          <w:tcPr>
            <w:tcW w:w="223" w:type="pct"/>
            <w:tcBorders>
              <w:top w:val="single" w:sz="4" w:space="0" w:color="auto"/>
              <w:bottom w:val="single" w:sz="4" w:space="0" w:color="auto"/>
            </w:tcBorders>
          </w:tcPr>
          <w:p w14:paraId="6D9EC8CD" w14:textId="7E0763E8"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FCE</w:t>
            </w:r>
          </w:p>
        </w:tc>
        <w:tc>
          <w:tcPr>
            <w:tcW w:w="224" w:type="pct"/>
            <w:tcBorders>
              <w:top w:val="single" w:sz="4" w:space="0" w:color="auto"/>
              <w:bottom w:val="single" w:sz="4" w:space="0" w:color="auto"/>
            </w:tcBorders>
          </w:tcPr>
          <w:p w14:paraId="7F8A5F19" w14:textId="09BEE68B"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UR</w:t>
            </w:r>
          </w:p>
        </w:tc>
        <w:tc>
          <w:tcPr>
            <w:tcW w:w="224" w:type="pct"/>
            <w:tcBorders>
              <w:top w:val="single" w:sz="4" w:space="0" w:color="auto"/>
              <w:bottom w:val="single" w:sz="4" w:space="0" w:color="auto"/>
            </w:tcBorders>
          </w:tcPr>
          <w:p w14:paraId="7A6F4162" w14:textId="7B9F251B"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LDP</w:t>
            </w:r>
          </w:p>
        </w:tc>
        <w:tc>
          <w:tcPr>
            <w:tcW w:w="223" w:type="pct"/>
            <w:tcBorders>
              <w:top w:val="single" w:sz="4" w:space="0" w:color="auto"/>
              <w:bottom w:val="single" w:sz="4" w:space="0" w:color="auto"/>
            </w:tcBorders>
          </w:tcPr>
          <w:p w14:paraId="192C3DD2" w14:textId="235F6902"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BA</w:t>
            </w:r>
          </w:p>
        </w:tc>
        <w:tc>
          <w:tcPr>
            <w:tcW w:w="224" w:type="pct"/>
            <w:tcBorders>
              <w:top w:val="single" w:sz="4" w:space="0" w:color="auto"/>
              <w:bottom w:val="single" w:sz="4" w:space="0" w:color="auto"/>
            </w:tcBorders>
          </w:tcPr>
          <w:p w14:paraId="514C6672" w14:textId="1E4C304B"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FCE</w:t>
            </w:r>
          </w:p>
        </w:tc>
        <w:tc>
          <w:tcPr>
            <w:tcW w:w="224" w:type="pct"/>
            <w:tcBorders>
              <w:top w:val="single" w:sz="4" w:space="0" w:color="auto"/>
              <w:bottom w:val="single" w:sz="4" w:space="0" w:color="auto"/>
            </w:tcBorders>
          </w:tcPr>
          <w:p w14:paraId="7B03165A" w14:textId="1BE9AE31"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UR</w:t>
            </w:r>
          </w:p>
        </w:tc>
        <w:tc>
          <w:tcPr>
            <w:tcW w:w="223" w:type="pct"/>
            <w:tcBorders>
              <w:top w:val="single" w:sz="4" w:space="0" w:color="auto"/>
              <w:bottom w:val="single" w:sz="4" w:space="0" w:color="auto"/>
            </w:tcBorders>
          </w:tcPr>
          <w:p w14:paraId="407D6CF6" w14:textId="6ECC5175"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LDP</w:t>
            </w:r>
          </w:p>
        </w:tc>
        <w:tc>
          <w:tcPr>
            <w:tcW w:w="224" w:type="pct"/>
            <w:tcBorders>
              <w:top w:val="single" w:sz="4" w:space="0" w:color="auto"/>
              <w:bottom w:val="single" w:sz="4" w:space="0" w:color="auto"/>
            </w:tcBorders>
          </w:tcPr>
          <w:p w14:paraId="26C9F35C" w14:textId="2F5DF688"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BA</w:t>
            </w:r>
          </w:p>
        </w:tc>
        <w:tc>
          <w:tcPr>
            <w:tcW w:w="224" w:type="pct"/>
            <w:tcBorders>
              <w:top w:val="single" w:sz="4" w:space="0" w:color="auto"/>
              <w:bottom w:val="single" w:sz="4" w:space="0" w:color="auto"/>
            </w:tcBorders>
          </w:tcPr>
          <w:p w14:paraId="5F21AA5A" w14:textId="42C79127"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FCE</w:t>
            </w:r>
          </w:p>
        </w:tc>
      </w:tr>
      <w:tr w:rsidR="00F75C92" w14:paraId="7E64F575" w14:textId="77777777" w:rsidTr="00F75C92">
        <w:tc>
          <w:tcPr>
            <w:tcW w:w="529" w:type="pct"/>
            <w:tcBorders>
              <w:top w:val="single" w:sz="4" w:space="0" w:color="auto"/>
            </w:tcBorders>
          </w:tcPr>
          <w:p w14:paraId="2F419974" w14:textId="1E4A69E1"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Beijing</w:t>
            </w:r>
          </w:p>
        </w:tc>
        <w:tc>
          <w:tcPr>
            <w:tcW w:w="223" w:type="pct"/>
            <w:tcBorders>
              <w:top w:val="single" w:sz="4" w:space="0" w:color="auto"/>
            </w:tcBorders>
          </w:tcPr>
          <w:p w14:paraId="438B9636" w14:textId="59EBB64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single" w:sz="4" w:space="0" w:color="auto"/>
            </w:tcBorders>
          </w:tcPr>
          <w:p w14:paraId="5D0E675D" w14:textId="3A04089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Borders>
              <w:top w:val="single" w:sz="4" w:space="0" w:color="auto"/>
            </w:tcBorders>
          </w:tcPr>
          <w:p w14:paraId="0CA03B25" w14:textId="30298C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single" w:sz="4" w:space="0" w:color="auto"/>
            </w:tcBorders>
          </w:tcPr>
          <w:p w14:paraId="7A09C48B" w14:textId="7FD9836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Borders>
              <w:top w:val="single" w:sz="4" w:space="0" w:color="auto"/>
            </w:tcBorders>
          </w:tcPr>
          <w:p w14:paraId="63C5FAFC" w14:textId="5692B56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Borders>
              <w:top w:val="single" w:sz="4" w:space="0" w:color="auto"/>
            </w:tcBorders>
          </w:tcPr>
          <w:p w14:paraId="3D3A845E" w14:textId="5545DF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top w:val="single" w:sz="4" w:space="0" w:color="auto"/>
            </w:tcBorders>
          </w:tcPr>
          <w:p w14:paraId="08F4D66E" w14:textId="74A3A11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top w:val="single" w:sz="4" w:space="0" w:color="auto"/>
            </w:tcBorders>
          </w:tcPr>
          <w:p w14:paraId="33D2E9FE" w14:textId="446862C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Borders>
              <w:top w:val="single" w:sz="4" w:space="0" w:color="auto"/>
            </w:tcBorders>
          </w:tcPr>
          <w:p w14:paraId="3D67794F" w14:textId="73A30BC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top w:val="single" w:sz="4" w:space="0" w:color="auto"/>
            </w:tcBorders>
          </w:tcPr>
          <w:p w14:paraId="3D0A7645" w14:textId="510842D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top w:val="single" w:sz="4" w:space="0" w:color="auto"/>
            </w:tcBorders>
          </w:tcPr>
          <w:p w14:paraId="5568040A" w14:textId="44F9E3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Borders>
              <w:top w:val="single" w:sz="4" w:space="0" w:color="auto"/>
            </w:tcBorders>
          </w:tcPr>
          <w:p w14:paraId="126FDEB5" w14:textId="418BA12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Borders>
              <w:top w:val="single" w:sz="4" w:space="0" w:color="auto"/>
            </w:tcBorders>
          </w:tcPr>
          <w:p w14:paraId="68BF8EE2" w14:textId="24B28DD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Borders>
              <w:top w:val="single" w:sz="4" w:space="0" w:color="auto"/>
            </w:tcBorders>
          </w:tcPr>
          <w:p w14:paraId="17D958BC" w14:textId="70F94DA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Borders>
              <w:top w:val="single" w:sz="4" w:space="0" w:color="auto"/>
            </w:tcBorders>
          </w:tcPr>
          <w:p w14:paraId="082DD59A" w14:textId="2725990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Borders>
              <w:top w:val="single" w:sz="4" w:space="0" w:color="auto"/>
            </w:tcBorders>
          </w:tcPr>
          <w:p w14:paraId="61683C5A" w14:textId="686C576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Borders>
              <w:top w:val="single" w:sz="4" w:space="0" w:color="auto"/>
            </w:tcBorders>
          </w:tcPr>
          <w:p w14:paraId="76E02681" w14:textId="1F626E5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Borders>
              <w:top w:val="single" w:sz="4" w:space="0" w:color="auto"/>
            </w:tcBorders>
          </w:tcPr>
          <w:p w14:paraId="10320C97" w14:textId="1E303B4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single" w:sz="4" w:space="0" w:color="auto"/>
            </w:tcBorders>
          </w:tcPr>
          <w:p w14:paraId="6B19BBB8" w14:textId="3B5FD33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single" w:sz="4" w:space="0" w:color="auto"/>
            </w:tcBorders>
          </w:tcPr>
          <w:p w14:paraId="45A5A2D7" w14:textId="6635A69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26AEE65C" w14:textId="77777777" w:rsidTr="00F75C92">
        <w:tc>
          <w:tcPr>
            <w:tcW w:w="529" w:type="pct"/>
          </w:tcPr>
          <w:p w14:paraId="1F8E9411" w14:textId="27CCA04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Tianjin</w:t>
            </w:r>
          </w:p>
        </w:tc>
        <w:tc>
          <w:tcPr>
            <w:tcW w:w="223" w:type="pct"/>
          </w:tcPr>
          <w:p w14:paraId="0229842A" w14:textId="6DAC6AA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0DC00013" w14:textId="37422E1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19CF90F4" w14:textId="7A29091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AF8A606" w14:textId="3F4ECE2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0.16 </w:t>
            </w:r>
          </w:p>
        </w:tc>
        <w:tc>
          <w:tcPr>
            <w:tcW w:w="224" w:type="pct"/>
          </w:tcPr>
          <w:p w14:paraId="400615A9" w14:textId="4D479B4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4479DA4C" w14:textId="4F1C452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1B870A7" w14:textId="0A961E5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6BC65E61" w14:textId="3C16F7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3" w:type="pct"/>
          </w:tcPr>
          <w:p w14:paraId="341F936B" w14:textId="582B5C2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0.07 </w:t>
            </w:r>
          </w:p>
        </w:tc>
        <w:tc>
          <w:tcPr>
            <w:tcW w:w="224" w:type="pct"/>
          </w:tcPr>
          <w:p w14:paraId="1668A025" w14:textId="127B81D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6D473D2" w14:textId="272FD8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5F6C2AF6" w14:textId="71838CC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3B8F9E1" w14:textId="5EBDAFB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A5716C2" w14:textId="2E0B33D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7A111180" w14:textId="7ED0543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7BD9539B" w14:textId="193C64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5B69681A" w14:textId="3CDBFF3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3" w:type="pct"/>
          </w:tcPr>
          <w:p w14:paraId="75CBA4F4" w14:textId="5EDADE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08419FB" w14:textId="0D8D7EC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A67442B" w14:textId="0845EC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r>
      <w:tr w:rsidR="00F75C92" w14:paraId="507657EE" w14:textId="77777777" w:rsidTr="00F75C92">
        <w:tc>
          <w:tcPr>
            <w:tcW w:w="529" w:type="pct"/>
          </w:tcPr>
          <w:p w14:paraId="2CBB1E41" w14:textId="702C83F9"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Hebei</w:t>
            </w:r>
          </w:p>
        </w:tc>
        <w:tc>
          <w:tcPr>
            <w:tcW w:w="223" w:type="pct"/>
          </w:tcPr>
          <w:p w14:paraId="1EC82EDE" w14:textId="447F3FA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0BAAD28" w14:textId="776AEFC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149174FB" w14:textId="07E208F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B41836C" w14:textId="4A851E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B5B9B18" w14:textId="6FFA18F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3" w:type="pct"/>
          </w:tcPr>
          <w:p w14:paraId="5459A32C" w14:textId="689CE52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DD5C111" w14:textId="660F8A7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5C5C5E86" w14:textId="7D3EEE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3" w:type="pct"/>
          </w:tcPr>
          <w:p w14:paraId="5EA3211B" w14:textId="724758A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2C14B810" w14:textId="3621EB0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1E61A33" w14:textId="4E42EB1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6387EEF1" w14:textId="7842F43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70E67A46" w14:textId="3B9F56F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4EDD0C1" w14:textId="6AD8271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426E69BC" w14:textId="01612D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20DB212C" w14:textId="0826AFA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1946097" w14:textId="4F2E14A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044A3EE6" w14:textId="35DC293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F5BC051" w14:textId="5A262EF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339EE43" w14:textId="05E3DF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r>
      <w:tr w:rsidR="00F75C92" w14:paraId="24C0FE82" w14:textId="77777777" w:rsidTr="00F75C92">
        <w:tc>
          <w:tcPr>
            <w:tcW w:w="529" w:type="pct"/>
          </w:tcPr>
          <w:p w14:paraId="6FA5E127" w14:textId="76CFE7A8"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Shanxi</w:t>
            </w:r>
          </w:p>
        </w:tc>
        <w:tc>
          <w:tcPr>
            <w:tcW w:w="223" w:type="pct"/>
          </w:tcPr>
          <w:p w14:paraId="67182C43" w14:textId="1DF2D35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566E846" w14:textId="142A13D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77E9886A" w14:textId="2B099E3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523332F" w14:textId="32B2D14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26F6279" w14:textId="1112EC1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3" w:type="pct"/>
          </w:tcPr>
          <w:p w14:paraId="462191FA" w14:textId="1DF794F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0E9EB61" w14:textId="3E1A3EB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8F7AD9E" w14:textId="0FE5BA4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50CC8E3E" w14:textId="7B289CB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399D5D9" w14:textId="6011380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FADDA32" w14:textId="0F9E4D4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5B988D60" w14:textId="4706E7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6747438" w14:textId="6EE9CDA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C9B41BD" w14:textId="1A83D70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2B35CEBF" w14:textId="4EDC696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A493C1E" w14:textId="78C5648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69436B8" w14:textId="47AF228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2F04194C" w14:textId="24CD776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B4B342D" w14:textId="79699D4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279C680" w14:textId="63C2985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r>
      <w:tr w:rsidR="00F75C92" w14:paraId="78E4D506" w14:textId="77777777" w:rsidTr="00F75C92">
        <w:tc>
          <w:tcPr>
            <w:tcW w:w="529" w:type="pct"/>
          </w:tcPr>
          <w:p w14:paraId="379E45E4" w14:textId="20F71025"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Inner Mongolia</w:t>
            </w:r>
          </w:p>
        </w:tc>
        <w:tc>
          <w:tcPr>
            <w:tcW w:w="223" w:type="pct"/>
          </w:tcPr>
          <w:p w14:paraId="1AF08B2F" w14:textId="4EF45FA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9184844" w14:textId="40B96DC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3992966" w14:textId="341C25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5D61FF2" w14:textId="3B0648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4" w:type="pct"/>
          </w:tcPr>
          <w:p w14:paraId="72946459" w14:textId="7B0A2F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3" w:type="pct"/>
          </w:tcPr>
          <w:p w14:paraId="41DA9794" w14:textId="50D7763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9F5DC4F" w14:textId="74DF6B0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6811B0D7" w14:textId="3A1900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09BA28E9" w14:textId="6C3C85E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B851457" w14:textId="68E9D59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B6A1DEE" w14:textId="6DB316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410B0283" w14:textId="0A66E23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E6C2744" w14:textId="28021DF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62B4713" w14:textId="74457F5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755288E7" w14:textId="29327C2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7A5B006C" w14:textId="10D0C3E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102C2ED7" w14:textId="33F8141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0A0DAE79" w14:textId="4F277F6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9EB0C8E" w14:textId="394FBCC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5C02F56" w14:textId="430B06A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r>
      <w:tr w:rsidR="00F75C92" w14:paraId="40659225" w14:textId="77777777" w:rsidTr="00F75C92">
        <w:tc>
          <w:tcPr>
            <w:tcW w:w="529" w:type="pct"/>
          </w:tcPr>
          <w:p w14:paraId="71BDD8AF" w14:textId="41331583"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Liaoning</w:t>
            </w:r>
          </w:p>
        </w:tc>
        <w:tc>
          <w:tcPr>
            <w:tcW w:w="223" w:type="pct"/>
          </w:tcPr>
          <w:p w14:paraId="7DCD3EC3" w14:textId="2D28B2D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5EDBB25" w14:textId="1BAA9A8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C316178" w14:textId="75AF912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D750912" w14:textId="7081E3E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2DE9AE2A" w14:textId="4211635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78CB44B1" w14:textId="301D10F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917266D" w14:textId="6621BAE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829DB44" w14:textId="370D5AC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78CDBE54" w14:textId="1660A3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FC2AE64" w14:textId="146AF86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AA8DFCF" w14:textId="66C82C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7B9EEBDA" w14:textId="285D6DD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ACAFA5E" w14:textId="234B06C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77F39879" w14:textId="104FD2F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572D603A" w14:textId="615C287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02D17E18" w14:textId="278836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39DF1D36" w14:textId="2F8EFA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3F7066D4" w14:textId="1B384F0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625A510" w14:textId="5A3CC77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80B9BD3" w14:textId="68BCE6B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2787D00A" w14:textId="77777777" w:rsidTr="00F75C92">
        <w:tc>
          <w:tcPr>
            <w:tcW w:w="529" w:type="pct"/>
          </w:tcPr>
          <w:p w14:paraId="66507487" w14:textId="5FCD13A9"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Jilin</w:t>
            </w:r>
          </w:p>
        </w:tc>
        <w:tc>
          <w:tcPr>
            <w:tcW w:w="223" w:type="pct"/>
          </w:tcPr>
          <w:p w14:paraId="13A45A87" w14:textId="614B77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0.07 </w:t>
            </w:r>
          </w:p>
        </w:tc>
        <w:tc>
          <w:tcPr>
            <w:tcW w:w="224" w:type="pct"/>
          </w:tcPr>
          <w:p w14:paraId="2331B2A7" w14:textId="7860A83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49F80B1" w14:textId="29E66C2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618DFD7" w14:textId="5085A1E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73501744" w14:textId="31A10CC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0.05 </w:t>
            </w:r>
          </w:p>
        </w:tc>
        <w:tc>
          <w:tcPr>
            <w:tcW w:w="223" w:type="pct"/>
          </w:tcPr>
          <w:p w14:paraId="62997593" w14:textId="0A753EA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4407B91" w14:textId="4EF0BA1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28D14A7C" w14:textId="0420247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0023449A" w14:textId="60243C8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0.04 </w:t>
            </w:r>
          </w:p>
        </w:tc>
        <w:tc>
          <w:tcPr>
            <w:tcW w:w="224" w:type="pct"/>
          </w:tcPr>
          <w:p w14:paraId="3BD0EF32" w14:textId="6932E9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59751EDD" w14:textId="613780C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7D2DEBFC" w14:textId="2953F3A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65C30B5F" w14:textId="14B6878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4" w:type="pct"/>
          </w:tcPr>
          <w:p w14:paraId="069819DA" w14:textId="397A6C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1424679C" w14:textId="288E6F6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3A793FA" w14:textId="7B53B03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EE4C286" w14:textId="549CB90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0.03 </w:t>
            </w:r>
          </w:p>
        </w:tc>
        <w:tc>
          <w:tcPr>
            <w:tcW w:w="223" w:type="pct"/>
          </w:tcPr>
          <w:p w14:paraId="09076D51" w14:textId="1B73031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CF97FB5" w14:textId="264AFA2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40B7B58" w14:textId="256C623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5BF5034F" w14:textId="77777777" w:rsidTr="00F75C92">
        <w:tc>
          <w:tcPr>
            <w:tcW w:w="529" w:type="pct"/>
          </w:tcPr>
          <w:p w14:paraId="4D4CE2C0" w14:textId="618CE5CF"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Heilongjiang</w:t>
            </w:r>
          </w:p>
        </w:tc>
        <w:tc>
          <w:tcPr>
            <w:tcW w:w="223" w:type="pct"/>
          </w:tcPr>
          <w:p w14:paraId="19A3CC66" w14:textId="4301842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0.07 </w:t>
            </w:r>
          </w:p>
        </w:tc>
        <w:tc>
          <w:tcPr>
            <w:tcW w:w="224" w:type="pct"/>
          </w:tcPr>
          <w:p w14:paraId="3BE52711" w14:textId="6BF722C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611891FD" w14:textId="5E08D68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6A57673" w14:textId="150AFD0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14BDBD99" w14:textId="619A7C0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3" w:type="pct"/>
          </w:tcPr>
          <w:p w14:paraId="4E1F4350" w14:textId="7E948A4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0663EC3" w14:textId="238ABEE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D828B7F" w14:textId="1CCAAB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642E33A4" w14:textId="262C3DB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0.05 </w:t>
            </w:r>
          </w:p>
        </w:tc>
        <w:tc>
          <w:tcPr>
            <w:tcW w:w="224" w:type="pct"/>
          </w:tcPr>
          <w:p w14:paraId="01AD3B41" w14:textId="0A497D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DC6DDC4" w14:textId="404F9CE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0136880B" w14:textId="494294A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40DBE54" w14:textId="1A4D522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4" w:type="pct"/>
          </w:tcPr>
          <w:p w14:paraId="3E4B5610" w14:textId="2355CF0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6B3175F8" w14:textId="2DF41B1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63879EA2" w14:textId="08C0B3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64DD8A49" w14:textId="63AB58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0.04 </w:t>
            </w:r>
          </w:p>
        </w:tc>
        <w:tc>
          <w:tcPr>
            <w:tcW w:w="223" w:type="pct"/>
          </w:tcPr>
          <w:p w14:paraId="220EFFC4" w14:textId="3F677F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476D599" w14:textId="0086CF3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B8016BC" w14:textId="4EC76F9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2B630259" w14:textId="77777777" w:rsidTr="00F75C92">
        <w:tc>
          <w:tcPr>
            <w:tcW w:w="529" w:type="pct"/>
          </w:tcPr>
          <w:p w14:paraId="6F0357AB" w14:textId="105DC89B"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Shanghai</w:t>
            </w:r>
          </w:p>
        </w:tc>
        <w:tc>
          <w:tcPr>
            <w:tcW w:w="223" w:type="pct"/>
          </w:tcPr>
          <w:p w14:paraId="6E473866" w14:textId="1434152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D4B95DE" w14:textId="20EB91B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17C14662" w14:textId="003B6A4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CB5E42E" w14:textId="03C155A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8FFBCF6" w14:textId="2B00DDC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2600F3C6" w14:textId="5B48CC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D94B492" w14:textId="12D0E19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CDFFD03" w14:textId="726A7B3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57FA29DD" w14:textId="7A071E9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F28DDEA" w14:textId="7E2D66A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DD62E60" w14:textId="2EC954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CBE06F2" w14:textId="7CAAD9D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11D454F" w14:textId="4173890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AF8C7E9" w14:textId="085DE5C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5519F1D0" w14:textId="154501A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F5E8CEE" w14:textId="135C14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9517488" w14:textId="4E79B75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54F058BA" w14:textId="2E7AB0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388B0D0" w14:textId="33BF3A2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324F1F5" w14:textId="4A26EC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r>
      <w:tr w:rsidR="00F75C92" w14:paraId="1DFF8DB7" w14:textId="77777777" w:rsidTr="00F75C92">
        <w:tc>
          <w:tcPr>
            <w:tcW w:w="529" w:type="pct"/>
          </w:tcPr>
          <w:p w14:paraId="1D948E65" w14:textId="6FEC5642"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Jiangsu</w:t>
            </w:r>
          </w:p>
        </w:tc>
        <w:tc>
          <w:tcPr>
            <w:tcW w:w="223" w:type="pct"/>
          </w:tcPr>
          <w:p w14:paraId="67277C33" w14:textId="26A5C4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0D4A39D" w14:textId="172279C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2895BE3D" w14:textId="5829A0C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3AFFBE9" w14:textId="1EA1D7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615FD3A3" w14:textId="41CD553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344704AF" w14:textId="7D4B6B0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38B79B4" w14:textId="51551CD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38C8B6D9" w14:textId="4941554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071B6F1D" w14:textId="6A715C7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F460E31" w14:textId="19F4E24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5D9B3907" w14:textId="6299753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26E7A978" w14:textId="34338EE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05D37F6" w14:textId="38FD594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3338AA44" w14:textId="6A55F4B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1FE8BAA3" w14:textId="7E99219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3E4CC114" w14:textId="53AA57E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2197E925" w14:textId="48FBF03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5BD7F1DA" w14:textId="043C6FD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66627FE" w14:textId="1D9C35F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2825B90" w14:textId="0CD040C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509D838C" w14:textId="77777777" w:rsidTr="00F75C92">
        <w:tc>
          <w:tcPr>
            <w:tcW w:w="529" w:type="pct"/>
          </w:tcPr>
          <w:p w14:paraId="4B41E448" w14:textId="45CC828D"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Zhejiang</w:t>
            </w:r>
          </w:p>
        </w:tc>
        <w:tc>
          <w:tcPr>
            <w:tcW w:w="223" w:type="pct"/>
          </w:tcPr>
          <w:p w14:paraId="39DF797F" w14:textId="4E3B5A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D44C0B9" w14:textId="7D534E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61A24CE6" w14:textId="03ACBAC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A6D0FA3" w14:textId="10940F0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34FDB243" w14:textId="1B10295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03AC8A36" w14:textId="560E231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D3EF33E" w14:textId="77648C8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30638C9" w14:textId="676F33B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60BD57C0" w14:textId="301EC67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F978CE8" w14:textId="27B0DA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4056930" w14:textId="46AD43C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EA1262A" w14:textId="000F46E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741D6ED" w14:textId="651FB23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3DF0862" w14:textId="0C046E2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E51599D" w14:textId="2101A50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1E7B6D9" w14:textId="5725E55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415E825E" w14:textId="63DC6A4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61BC1A53" w14:textId="19E756E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84ADB9D" w14:textId="5AFCCB1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ADC4DB2" w14:textId="2F07BA3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17003518" w14:textId="77777777" w:rsidTr="00F75C92">
        <w:tc>
          <w:tcPr>
            <w:tcW w:w="529" w:type="pct"/>
          </w:tcPr>
          <w:p w14:paraId="6284472F" w14:textId="7E018972"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Anhui</w:t>
            </w:r>
          </w:p>
        </w:tc>
        <w:tc>
          <w:tcPr>
            <w:tcW w:w="223" w:type="pct"/>
          </w:tcPr>
          <w:p w14:paraId="07ABB34A" w14:textId="60621D5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109CFDC" w14:textId="747922A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0780AAE" w14:textId="3B0F593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83E944C" w14:textId="4BEE0D4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03CBEE58" w14:textId="06815E6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41836B6D" w14:textId="2C0E581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9BD1D0C" w14:textId="3D55AA8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7103725" w14:textId="1A7B6D1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64203B7D" w14:textId="0C14A46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5E13B2B" w14:textId="0EF310B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CA78D21" w14:textId="1DD49FB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32DE00C8" w14:textId="00FFC63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9D0D1AD" w14:textId="6F62D45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B08853C" w14:textId="3D78CA3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00EC08CC" w14:textId="5DF2D0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7A1A1DD9" w14:textId="4727A9F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6F80053" w14:textId="57B0BE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03314427" w14:textId="3294964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4103109" w14:textId="09566A3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3971B54" w14:textId="533608A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091D0454" w14:textId="77777777" w:rsidTr="00F75C92">
        <w:tc>
          <w:tcPr>
            <w:tcW w:w="529" w:type="pct"/>
          </w:tcPr>
          <w:p w14:paraId="439F8F6E" w14:textId="393BB035"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Fujian</w:t>
            </w:r>
          </w:p>
        </w:tc>
        <w:tc>
          <w:tcPr>
            <w:tcW w:w="223" w:type="pct"/>
          </w:tcPr>
          <w:p w14:paraId="5B4E4188" w14:textId="33F6210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434DEB0" w14:textId="3E76A3E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B4FEF6F" w14:textId="3005D23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4A16BF0" w14:textId="253F507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5FB69E44" w14:textId="08FF735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7BE28CDD" w14:textId="4AF8F00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D42E549" w14:textId="4B1E10F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A62E3AE" w14:textId="5B7CCEC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4EC572F6" w14:textId="5E16AC3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B0BC4BF" w14:textId="26D8E19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D87C295" w14:textId="695244A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7C4096E2" w14:textId="141F9CD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54E94440" w14:textId="1BD1DC5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3EC37AD" w14:textId="5CFE10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682094F4" w14:textId="19C4440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4FF3BD1" w14:textId="197168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EA69F57" w14:textId="2EBB23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293B7AFD" w14:textId="5C506A7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9EA0018" w14:textId="141103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7D81EAA" w14:textId="6BB5205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0B07F747" w14:textId="77777777" w:rsidTr="00F75C92">
        <w:tc>
          <w:tcPr>
            <w:tcW w:w="529" w:type="pct"/>
          </w:tcPr>
          <w:p w14:paraId="71FCA9B4" w14:textId="4BA607A1" w:rsidR="00F15305" w:rsidRPr="00F75C92" w:rsidRDefault="00F15305" w:rsidP="00F15305">
            <w:pPr>
              <w:pStyle w:val="afa"/>
              <w:rPr>
                <w:rFonts w:ascii="Times New Roman" w:hAnsi="Times New Roman" w:cs="Times New Roman"/>
                <w:sz w:val="18"/>
                <w:szCs w:val="21"/>
              </w:rPr>
            </w:pPr>
            <w:proofErr w:type="spellStart"/>
            <w:r w:rsidRPr="00F75C92">
              <w:rPr>
                <w:rFonts w:ascii="Times New Roman" w:hAnsi="Times New Roman" w:cs="Times New Roman"/>
                <w:sz w:val="18"/>
                <w:szCs w:val="21"/>
              </w:rPr>
              <w:t>Jinagxi</w:t>
            </w:r>
            <w:proofErr w:type="spellEnd"/>
          </w:p>
        </w:tc>
        <w:tc>
          <w:tcPr>
            <w:tcW w:w="223" w:type="pct"/>
          </w:tcPr>
          <w:p w14:paraId="05076052" w14:textId="103F84F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706DC12" w14:textId="575A11D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2D354D72" w14:textId="4DA8142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0E8DD03" w14:textId="5FD837D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3073AAAF" w14:textId="04E43DC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6067D94F" w14:textId="4321E37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B088E75" w14:textId="06210C1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624DE16A" w14:textId="3CDA05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60CD8136" w14:textId="1305975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D70D639" w14:textId="588BD8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CD71DBF" w14:textId="07FB60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639D2ECE" w14:textId="51A6C67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0198FF2" w14:textId="0617BA3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FB3FB1A" w14:textId="574E94C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06B4D32A" w14:textId="7CAFAD1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6215A701" w14:textId="7A8FB6F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73B4CCC4" w14:textId="766B5F1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7A20819F" w14:textId="102B36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C19ABDE" w14:textId="64C50B4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6E2EF6D" w14:textId="764D8C7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2EFA6686" w14:textId="77777777" w:rsidTr="00F75C92">
        <w:tc>
          <w:tcPr>
            <w:tcW w:w="529" w:type="pct"/>
          </w:tcPr>
          <w:p w14:paraId="2D4860B1" w14:textId="573BEC7C"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Shandong</w:t>
            </w:r>
          </w:p>
        </w:tc>
        <w:tc>
          <w:tcPr>
            <w:tcW w:w="223" w:type="pct"/>
          </w:tcPr>
          <w:p w14:paraId="4CB22BFC" w14:textId="3ACA4E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A4E3989" w14:textId="526B55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602388D" w14:textId="72C4DC4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E4055C3" w14:textId="7C3FB07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7526D9D3" w14:textId="3260A80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6E7F787F" w14:textId="411B11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B3EA24A" w14:textId="4684BA3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CE4B7FE" w14:textId="6CE94E3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0D734D37" w14:textId="4D6A533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E3E991E" w14:textId="030770E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284C486" w14:textId="4F81F9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A744477" w14:textId="485038B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79733F67" w14:textId="489CE42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555438C5" w14:textId="45E988E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1B12BC34" w14:textId="2B36E75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38CADA2D" w14:textId="7456602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920CE88" w14:textId="30B4A18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5AA01D9B" w14:textId="1CA653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B9CBA38" w14:textId="33E98E1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B65E477" w14:textId="21FC6E5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6F3DEAD9" w14:textId="77777777" w:rsidTr="00F75C92">
        <w:tc>
          <w:tcPr>
            <w:tcW w:w="529" w:type="pct"/>
          </w:tcPr>
          <w:p w14:paraId="0E02E5E6" w14:textId="3567843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Henan</w:t>
            </w:r>
          </w:p>
        </w:tc>
        <w:tc>
          <w:tcPr>
            <w:tcW w:w="223" w:type="pct"/>
          </w:tcPr>
          <w:p w14:paraId="203A5404" w14:textId="0073952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8B5DE6A" w14:textId="26B956E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742274DA" w14:textId="0AFE4CA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8E9C235" w14:textId="019BF49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6ACC648F" w14:textId="5701EF1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3E3AC513" w14:textId="003DF05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FA73EF2" w14:textId="633B0F2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E26A9F8" w14:textId="6BC03BA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2C538A34" w14:textId="48BE708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3E37B49" w14:textId="4CEEED1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8FD8C03" w14:textId="050A583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31F14FE5" w14:textId="78E7B73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192C0F6" w14:textId="6C6C5C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46015CC2" w14:textId="1414128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D504B94" w14:textId="61167FC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C704315" w14:textId="3730055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9CA6010" w14:textId="484A194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33D3FAB7" w14:textId="5DB95D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645FB18" w14:textId="2B3225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BE9B127" w14:textId="3DCA82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461DAED1" w14:textId="77777777" w:rsidTr="00F75C92">
        <w:tc>
          <w:tcPr>
            <w:tcW w:w="529" w:type="pct"/>
          </w:tcPr>
          <w:p w14:paraId="6F05FB0E" w14:textId="7BC85F1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Hubei</w:t>
            </w:r>
          </w:p>
        </w:tc>
        <w:tc>
          <w:tcPr>
            <w:tcW w:w="223" w:type="pct"/>
          </w:tcPr>
          <w:p w14:paraId="537D3901" w14:textId="2B43829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600AB04" w14:textId="2A165B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62AD6F26" w14:textId="3F4E383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28DF593" w14:textId="77794AD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0B12CA0B" w14:textId="033A20B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6ADDBFF7" w14:textId="6805958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581A5ADE" w14:textId="3946F4E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61CE579" w14:textId="722D1E1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1D9BF8E0" w14:textId="47E988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22BADDE6" w14:textId="65366A5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5DF961F" w14:textId="739BB7E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D8F0DBD" w14:textId="37EAAFE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40EC37C" w14:textId="416BC19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56E2BE4" w14:textId="5DEE4A9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E967403" w14:textId="19B07E6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2CED7B0C" w14:textId="22EE702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2D963AAD" w14:textId="3050E1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7755C4FA" w14:textId="29E5165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072ABA0" w14:textId="54962E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3A75968" w14:textId="207219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5EA3DA5F" w14:textId="77777777" w:rsidTr="00F75C92">
        <w:tc>
          <w:tcPr>
            <w:tcW w:w="529" w:type="pct"/>
          </w:tcPr>
          <w:p w14:paraId="0B90563D" w14:textId="4EFD54F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Hunan</w:t>
            </w:r>
          </w:p>
        </w:tc>
        <w:tc>
          <w:tcPr>
            <w:tcW w:w="223" w:type="pct"/>
          </w:tcPr>
          <w:p w14:paraId="3B49139D" w14:textId="2E90AD6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D824360" w14:textId="1BC8B58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095FB5CF" w14:textId="644BBFD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7CE8A76" w14:textId="639BAEF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09A2968E" w14:textId="669373A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3D767637" w14:textId="41C96DB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4A1F167" w14:textId="678201D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53B6B297" w14:textId="018D1CC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22EE3136" w14:textId="1D94B97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31D07195" w14:textId="6D9B90D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4A22E3B" w14:textId="040FD36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7CD463BF" w14:textId="6E2D98B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7B03A02D" w14:textId="66497CB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5524E00C" w14:textId="2C41CA8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02B41663" w14:textId="73044FC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1CB8844" w14:textId="0776376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8376A4E" w14:textId="5D3737D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50F5F565" w14:textId="2A66F8E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6D41357" w14:textId="4B673A5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6E29CBE" w14:textId="5235EA9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2F8A4911" w14:textId="77777777" w:rsidTr="00F75C92">
        <w:tc>
          <w:tcPr>
            <w:tcW w:w="529" w:type="pct"/>
          </w:tcPr>
          <w:p w14:paraId="2FFB2E8A" w14:textId="6721E88A"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Guangdong</w:t>
            </w:r>
          </w:p>
        </w:tc>
        <w:tc>
          <w:tcPr>
            <w:tcW w:w="223" w:type="pct"/>
          </w:tcPr>
          <w:p w14:paraId="52353D5F" w14:textId="1C93733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0.07 </w:t>
            </w:r>
          </w:p>
        </w:tc>
        <w:tc>
          <w:tcPr>
            <w:tcW w:w="224" w:type="pct"/>
          </w:tcPr>
          <w:p w14:paraId="5F804C29" w14:textId="4A48924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7F6BB40" w14:textId="2FFDC9F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F7A77D8" w14:textId="7F1628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08545B09" w14:textId="101A0C6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3" w:type="pct"/>
          </w:tcPr>
          <w:p w14:paraId="27351946" w14:textId="525AC2C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B176454" w14:textId="7EEF33B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B70B273" w14:textId="399F009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7D7AA7A3" w14:textId="23E775D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0.05 </w:t>
            </w:r>
          </w:p>
        </w:tc>
        <w:tc>
          <w:tcPr>
            <w:tcW w:w="224" w:type="pct"/>
          </w:tcPr>
          <w:p w14:paraId="5EF662D6" w14:textId="01A11ED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D3A9A43" w14:textId="1D28CE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3C3CD31B" w14:textId="4178D8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47B99B0" w14:textId="5420206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4" w:type="pct"/>
          </w:tcPr>
          <w:p w14:paraId="14C3B77A" w14:textId="6F878E5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3628230" w14:textId="3E6D978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65292E1F" w14:textId="0D5AAE6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77DB4E6C" w14:textId="6AE133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0.04 </w:t>
            </w:r>
          </w:p>
        </w:tc>
        <w:tc>
          <w:tcPr>
            <w:tcW w:w="223" w:type="pct"/>
          </w:tcPr>
          <w:p w14:paraId="335C8C68" w14:textId="5C8D3AE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0833F56" w14:textId="3118A9D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57E0B74" w14:textId="1A39AB9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3F80B480" w14:textId="77777777" w:rsidTr="00F75C92">
        <w:tc>
          <w:tcPr>
            <w:tcW w:w="529" w:type="pct"/>
          </w:tcPr>
          <w:p w14:paraId="117FAE0B" w14:textId="47997149"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Guangxi</w:t>
            </w:r>
          </w:p>
        </w:tc>
        <w:tc>
          <w:tcPr>
            <w:tcW w:w="223" w:type="pct"/>
          </w:tcPr>
          <w:p w14:paraId="6A449E61" w14:textId="637A5E8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0.02 </w:t>
            </w:r>
          </w:p>
        </w:tc>
        <w:tc>
          <w:tcPr>
            <w:tcW w:w="224" w:type="pct"/>
          </w:tcPr>
          <w:p w14:paraId="657CECE4" w14:textId="6D72092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0498D820" w14:textId="1A95022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6A7E950" w14:textId="250795C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22AE89EA" w14:textId="2F0963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1CEDA68F" w14:textId="1631B9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41B798A" w14:textId="0CB03F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D1288D0" w14:textId="60701EC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1B1759B3" w14:textId="4858B9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D4479A6" w14:textId="0EC08AA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6FB97EB" w14:textId="0B95165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4CFFD834" w14:textId="71860AD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E1627D3" w14:textId="3E5B167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3027078" w14:textId="477A12A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0FA16285" w14:textId="312B2DD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3D4D4144" w14:textId="608A9DB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7CD99FB" w14:textId="40D27FE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05990894" w14:textId="6681A0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AEAD9CD" w14:textId="1600CBC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9D8DC1A" w14:textId="3797607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42D00A47" w14:textId="77777777" w:rsidTr="00F75C92">
        <w:tc>
          <w:tcPr>
            <w:tcW w:w="529" w:type="pct"/>
          </w:tcPr>
          <w:p w14:paraId="0BF6C051" w14:textId="42272F4B"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Hainan</w:t>
            </w:r>
          </w:p>
        </w:tc>
        <w:tc>
          <w:tcPr>
            <w:tcW w:w="223" w:type="pct"/>
          </w:tcPr>
          <w:p w14:paraId="143C8D8A" w14:textId="70EB029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20E9DC1" w14:textId="717ED1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35C6DEEA" w14:textId="0527831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9627CC5" w14:textId="78E6CFF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4" w:type="pct"/>
          </w:tcPr>
          <w:p w14:paraId="4259492A" w14:textId="49C4E50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7658A18D" w14:textId="21936E0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13AA17F" w14:textId="2FEFC6C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15267F9" w14:textId="1CA96C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16B5EF9" w14:textId="2AB16AE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CCABE64" w14:textId="735F5A4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8F6D6C6" w14:textId="2C16B29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209A389B" w14:textId="7DCDA38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77A6182" w14:textId="5506F14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CFB91D8" w14:textId="0663AB4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2A16C83D" w14:textId="38AEA54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70C8B8D" w14:textId="1F0655A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47526D53" w14:textId="5110B37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4038DF78" w14:textId="08C2E21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0E1E206" w14:textId="37681C6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F27540C" w14:textId="3015FD3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r>
      <w:tr w:rsidR="00F75C92" w14:paraId="778FB0B0" w14:textId="77777777" w:rsidTr="00F75C92">
        <w:tc>
          <w:tcPr>
            <w:tcW w:w="529" w:type="pct"/>
          </w:tcPr>
          <w:p w14:paraId="7A434392" w14:textId="5E7A373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Chongqing</w:t>
            </w:r>
          </w:p>
        </w:tc>
        <w:tc>
          <w:tcPr>
            <w:tcW w:w="223" w:type="pct"/>
          </w:tcPr>
          <w:p w14:paraId="018440F0" w14:textId="5DA3B2D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9BBE545" w14:textId="6A93DA7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85756BE" w14:textId="68BC841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9A791AF" w14:textId="6F027B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0C8CDE8A" w14:textId="4D360BA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13420032" w14:textId="2D6A500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60E2A25" w14:textId="628DCDA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873BF2F" w14:textId="75174BB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1B7A3D93" w14:textId="19C0B9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6CF76107" w14:textId="11A0B2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95247B8" w14:textId="5CE1A5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496598E" w14:textId="5799B7B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66F64BCA" w14:textId="3F29D3F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1C66EDC" w14:textId="42B5F8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0497A5AC" w14:textId="5A01DF0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8BB705B" w14:textId="14D614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9D227BA" w14:textId="73E49B8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6E4AEE26" w14:textId="242F39A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B9F1101" w14:textId="42C26FC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B98FF87" w14:textId="384768D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0A428D3E" w14:textId="77777777" w:rsidTr="00F75C92">
        <w:tc>
          <w:tcPr>
            <w:tcW w:w="529" w:type="pct"/>
          </w:tcPr>
          <w:p w14:paraId="55DD9C5C" w14:textId="363136A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Sichuan</w:t>
            </w:r>
          </w:p>
        </w:tc>
        <w:tc>
          <w:tcPr>
            <w:tcW w:w="223" w:type="pct"/>
          </w:tcPr>
          <w:p w14:paraId="31C45A80" w14:textId="42669C4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4D0BB9D" w14:textId="50B4551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66BA4B14" w14:textId="621C6C3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3DF1E54" w14:textId="59671DF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4" w:type="pct"/>
          </w:tcPr>
          <w:p w14:paraId="719B2ABE" w14:textId="63F4C9D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68C3BDFF" w14:textId="40EF4F4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85CCCF5" w14:textId="37C08C3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5B2FAD5E" w14:textId="70D0E44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F1ACB3C" w14:textId="18D1D1F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5B617402" w14:textId="447061F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4AC6564" w14:textId="266B494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24BA800D" w14:textId="7CE5F4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21CF3A95" w14:textId="1CD3E56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6072106" w14:textId="0813FEC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7A8AB42D" w14:textId="0221DCC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362F09C0" w14:textId="681F98E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4595D7B4" w14:textId="1F38E0B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2080DCC6" w14:textId="6412537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AA25D3E" w14:textId="2E195E9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1F39FB4" w14:textId="1E4E969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r>
      <w:tr w:rsidR="00F75C92" w14:paraId="7FD53065" w14:textId="77777777" w:rsidTr="00F75C92">
        <w:tc>
          <w:tcPr>
            <w:tcW w:w="529" w:type="pct"/>
          </w:tcPr>
          <w:p w14:paraId="6442FF61" w14:textId="30AE9F8F"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Guizhou</w:t>
            </w:r>
          </w:p>
        </w:tc>
        <w:tc>
          <w:tcPr>
            <w:tcW w:w="223" w:type="pct"/>
          </w:tcPr>
          <w:p w14:paraId="794C0985" w14:textId="65E04B6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4" w:type="pct"/>
          </w:tcPr>
          <w:p w14:paraId="751638FC" w14:textId="219B8B3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70951D8B" w14:textId="709A04C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39B6365" w14:textId="5FB6196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1B40E3F3" w14:textId="67F8D5B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237594FB" w14:textId="502C874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0E12165" w14:textId="574EA3E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7CB1316" w14:textId="7EF2D1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14A7DBFB" w14:textId="4459FE4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0FBFB82" w14:textId="4B7C80A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DEC84E3" w14:textId="0260232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25B2F06D" w14:textId="3D30F6D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5CBE5818" w14:textId="1A79887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0D466A09" w14:textId="43762F1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615EA286" w14:textId="27F8DBE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068DE4EC" w14:textId="1119B56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C93D6FA" w14:textId="225184B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3" w:type="pct"/>
          </w:tcPr>
          <w:p w14:paraId="1EAAF2DD" w14:textId="2C5C445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F33CB0C" w14:textId="6AB6360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6AEED60" w14:textId="6B43EA3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7BEE3853" w14:textId="77777777" w:rsidTr="00F75C92">
        <w:tc>
          <w:tcPr>
            <w:tcW w:w="529" w:type="pct"/>
          </w:tcPr>
          <w:p w14:paraId="20BB6A9A" w14:textId="7CF3D504"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Yunnan</w:t>
            </w:r>
          </w:p>
        </w:tc>
        <w:tc>
          <w:tcPr>
            <w:tcW w:w="223" w:type="pct"/>
          </w:tcPr>
          <w:p w14:paraId="50F560A6" w14:textId="7D7DF9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0899DD0" w14:textId="6814890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6A7828C6" w14:textId="49AD7F1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EC129A5" w14:textId="1FF184E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73676020" w14:textId="0F853D5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5FDFACE0" w14:textId="058EB9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2F7F3F4" w14:textId="4F6C526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D56A4AB" w14:textId="09A12D8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1FF80379" w14:textId="075C692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CAB51AD" w14:textId="7F3B30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36927C5" w14:textId="1CD09E3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5427AD2C" w14:textId="0A52346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12B4D73" w14:textId="0EB0B1B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4546EDCC" w14:textId="2B9E03E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4D1D8DB7" w14:textId="6808B9F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01D280D2" w14:textId="31D40F8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3A4BBE1" w14:textId="2F64881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61C85412" w14:textId="3EC65A6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D4E2340" w14:textId="5A8654F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8A9FA26" w14:textId="6E77639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51D3AD31" w14:textId="77777777" w:rsidTr="00F75C92">
        <w:tc>
          <w:tcPr>
            <w:tcW w:w="529" w:type="pct"/>
          </w:tcPr>
          <w:p w14:paraId="1B7C08B9" w14:textId="40A80FF6"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Tibet</w:t>
            </w:r>
          </w:p>
        </w:tc>
        <w:tc>
          <w:tcPr>
            <w:tcW w:w="223" w:type="pct"/>
          </w:tcPr>
          <w:p w14:paraId="00674EFE" w14:textId="2806821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64E1914" w14:textId="23DCCB5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D24CD96" w14:textId="113A426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7EFD9FA" w14:textId="0311F4B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0.20 </w:t>
            </w:r>
          </w:p>
        </w:tc>
        <w:tc>
          <w:tcPr>
            <w:tcW w:w="224" w:type="pct"/>
          </w:tcPr>
          <w:p w14:paraId="678A19BE" w14:textId="62E694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380A8AA1" w14:textId="42CF984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7751EF4" w14:textId="3111DE6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33312FAA" w14:textId="158D932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3" w:type="pct"/>
          </w:tcPr>
          <w:p w14:paraId="00FE4901" w14:textId="7353C79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571C614B" w14:textId="701CC6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6CD56DB" w14:textId="1AE76EB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3E89FCE1" w14:textId="3B8E412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4EB71E2D" w14:textId="5B6698F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620D8767" w14:textId="0A06F1C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C105934" w14:textId="4775518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A3AF11D" w14:textId="7AC58E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0.19 </w:t>
            </w:r>
          </w:p>
        </w:tc>
        <w:tc>
          <w:tcPr>
            <w:tcW w:w="224" w:type="pct"/>
          </w:tcPr>
          <w:p w14:paraId="2240BB7B" w14:textId="0802F68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28651E46" w14:textId="74B886A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A472CEF" w14:textId="6612F7A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6436057" w14:textId="00B2CD9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0.16 </w:t>
            </w:r>
          </w:p>
        </w:tc>
      </w:tr>
      <w:tr w:rsidR="00F75C92" w14:paraId="2AFCCEC6" w14:textId="77777777" w:rsidTr="00F75C92">
        <w:tc>
          <w:tcPr>
            <w:tcW w:w="529" w:type="pct"/>
          </w:tcPr>
          <w:p w14:paraId="2120969E" w14:textId="3F9556E6"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Shaanxi</w:t>
            </w:r>
          </w:p>
        </w:tc>
        <w:tc>
          <w:tcPr>
            <w:tcW w:w="223" w:type="pct"/>
          </w:tcPr>
          <w:p w14:paraId="7A3EDF9F" w14:textId="50CDF46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5915C7C1" w14:textId="32F784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339D0DA8" w14:textId="541E1E8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B21B801" w14:textId="22858BD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479CCD43" w14:textId="785281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3" w:type="pct"/>
          </w:tcPr>
          <w:p w14:paraId="657B6771" w14:textId="103C605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A3C4DAA" w14:textId="7749659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67C5704" w14:textId="55CB263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6B22E946" w14:textId="6D8646E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67846CE2" w14:textId="535BD35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5E5209BE" w14:textId="04C81B3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0C4CB098" w14:textId="0BC88F3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751F6047" w14:textId="282B8F2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FBD7250" w14:textId="2A1F479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1D73DE8" w14:textId="0D0990A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296EB4C4" w14:textId="42FFC7C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1719819F" w14:textId="69A057C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488E7000" w14:textId="4754BE3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B6B9588" w14:textId="1911478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55C24CE" w14:textId="46F1C4D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0F3BD43D" w14:textId="77777777" w:rsidTr="00F75C92">
        <w:tc>
          <w:tcPr>
            <w:tcW w:w="529" w:type="pct"/>
          </w:tcPr>
          <w:p w14:paraId="31A466F2" w14:textId="0549D4BF"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Gansu</w:t>
            </w:r>
          </w:p>
        </w:tc>
        <w:tc>
          <w:tcPr>
            <w:tcW w:w="223" w:type="pct"/>
          </w:tcPr>
          <w:p w14:paraId="0B0E17D3" w14:textId="0E59DCC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6B4BF30" w14:textId="2150500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F175D7E" w14:textId="77808D8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E6A886F" w14:textId="19C36FB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0.20 </w:t>
            </w:r>
          </w:p>
        </w:tc>
        <w:tc>
          <w:tcPr>
            <w:tcW w:w="224" w:type="pct"/>
          </w:tcPr>
          <w:p w14:paraId="6800E61C" w14:textId="79A1349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0588AD92" w14:textId="386C5E4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7777501" w14:textId="30698B5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6CD0A5B1" w14:textId="5C13F96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3" w:type="pct"/>
          </w:tcPr>
          <w:p w14:paraId="1B715A95" w14:textId="05549C8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F59089F" w14:textId="1A047C1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5ACC46F" w14:textId="3918806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FF895CA" w14:textId="7C02BC4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1E973A74" w14:textId="0FFE710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AAA4657" w14:textId="2F42BCB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6159350C" w14:textId="2E4D66A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3654E51A" w14:textId="6A690AA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0.19 </w:t>
            </w:r>
          </w:p>
        </w:tc>
        <w:tc>
          <w:tcPr>
            <w:tcW w:w="224" w:type="pct"/>
          </w:tcPr>
          <w:p w14:paraId="71E5E4D1" w14:textId="5AC9D87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1B8825FB" w14:textId="0C834C5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125D1FE" w14:textId="2414750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6ACD387" w14:textId="3FDA7C1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0.16 </w:t>
            </w:r>
          </w:p>
        </w:tc>
      </w:tr>
      <w:tr w:rsidR="00F75C92" w14:paraId="2007BB6C" w14:textId="77777777" w:rsidTr="00F75C92">
        <w:tc>
          <w:tcPr>
            <w:tcW w:w="529" w:type="pct"/>
          </w:tcPr>
          <w:p w14:paraId="2BD1ADD0" w14:textId="63ADE15E"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Qinghai</w:t>
            </w:r>
          </w:p>
        </w:tc>
        <w:tc>
          <w:tcPr>
            <w:tcW w:w="223" w:type="pct"/>
          </w:tcPr>
          <w:p w14:paraId="2605C095" w14:textId="26AB3CA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5B9DA90" w14:textId="13E3558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06029644" w14:textId="5C6FEB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C4B5AEA" w14:textId="4CA8553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0.20 </w:t>
            </w:r>
          </w:p>
        </w:tc>
        <w:tc>
          <w:tcPr>
            <w:tcW w:w="224" w:type="pct"/>
          </w:tcPr>
          <w:p w14:paraId="61EB7CED" w14:textId="70DA394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22247999" w14:textId="7ED372B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C59B2D4" w14:textId="10E5ADE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82E5D76" w14:textId="564C55E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3" w:type="pct"/>
          </w:tcPr>
          <w:p w14:paraId="35C447D1" w14:textId="4988252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E808BBB" w14:textId="070555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47D581B" w14:textId="72A4788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7A9CF1D" w14:textId="2AB0ABA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687B5410" w14:textId="56B72D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5E54E36B" w14:textId="4C6965F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79A57881" w14:textId="027892A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C0CD7A2" w14:textId="669F3B8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0.19 </w:t>
            </w:r>
          </w:p>
        </w:tc>
        <w:tc>
          <w:tcPr>
            <w:tcW w:w="224" w:type="pct"/>
          </w:tcPr>
          <w:p w14:paraId="73B95BE8" w14:textId="05BAA31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2907CF5D" w14:textId="640FE1C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BAAF4D5" w14:textId="505483A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603EF7F" w14:textId="554A7B2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0.16 </w:t>
            </w:r>
          </w:p>
        </w:tc>
      </w:tr>
      <w:tr w:rsidR="00F75C92" w14:paraId="21967FC1" w14:textId="77777777" w:rsidTr="00F75C92">
        <w:tc>
          <w:tcPr>
            <w:tcW w:w="529" w:type="pct"/>
            <w:tcBorders>
              <w:bottom w:val="nil"/>
            </w:tcBorders>
          </w:tcPr>
          <w:p w14:paraId="393EFAC0" w14:textId="25AFC883"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Ningxia</w:t>
            </w:r>
          </w:p>
        </w:tc>
        <w:tc>
          <w:tcPr>
            <w:tcW w:w="223" w:type="pct"/>
            <w:tcBorders>
              <w:bottom w:val="nil"/>
            </w:tcBorders>
          </w:tcPr>
          <w:p w14:paraId="40266527" w14:textId="6AED3C3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bottom w:val="nil"/>
            </w:tcBorders>
          </w:tcPr>
          <w:p w14:paraId="1C0354FF" w14:textId="4D34BB0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Borders>
              <w:bottom w:val="nil"/>
            </w:tcBorders>
          </w:tcPr>
          <w:p w14:paraId="46E08D95" w14:textId="36D54BB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bottom w:val="nil"/>
            </w:tcBorders>
          </w:tcPr>
          <w:p w14:paraId="2FA469E4" w14:textId="2FC7142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Borders>
              <w:bottom w:val="nil"/>
            </w:tcBorders>
          </w:tcPr>
          <w:p w14:paraId="517F24B9" w14:textId="035C35F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Borders>
              <w:bottom w:val="nil"/>
            </w:tcBorders>
          </w:tcPr>
          <w:p w14:paraId="15B09F55" w14:textId="038F27D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bottom w:val="nil"/>
            </w:tcBorders>
          </w:tcPr>
          <w:p w14:paraId="33DD365A" w14:textId="25F908A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bottom w:val="nil"/>
            </w:tcBorders>
          </w:tcPr>
          <w:p w14:paraId="487AF68F" w14:textId="5DCEA1F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Borders>
              <w:bottom w:val="nil"/>
            </w:tcBorders>
          </w:tcPr>
          <w:p w14:paraId="305199F3" w14:textId="5B27BD9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bottom w:val="nil"/>
            </w:tcBorders>
          </w:tcPr>
          <w:p w14:paraId="2A5C01DF" w14:textId="1EA153A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bottom w:val="nil"/>
            </w:tcBorders>
          </w:tcPr>
          <w:p w14:paraId="26C095A4" w14:textId="2E12E2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Borders>
              <w:bottom w:val="nil"/>
            </w:tcBorders>
          </w:tcPr>
          <w:p w14:paraId="45396EF3" w14:textId="258AB7A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Borders>
              <w:bottom w:val="nil"/>
            </w:tcBorders>
          </w:tcPr>
          <w:p w14:paraId="476226DC" w14:textId="55B47FD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Borders>
              <w:bottom w:val="nil"/>
            </w:tcBorders>
          </w:tcPr>
          <w:p w14:paraId="1B79A3CF" w14:textId="08997D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Borders>
              <w:bottom w:val="nil"/>
            </w:tcBorders>
          </w:tcPr>
          <w:p w14:paraId="248E0688" w14:textId="0363FC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Borders>
              <w:bottom w:val="nil"/>
            </w:tcBorders>
          </w:tcPr>
          <w:p w14:paraId="779D4A12" w14:textId="2DEA877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Borders>
              <w:bottom w:val="nil"/>
            </w:tcBorders>
          </w:tcPr>
          <w:p w14:paraId="682F9D5B" w14:textId="195C57C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Borders>
              <w:bottom w:val="nil"/>
            </w:tcBorders>
          </w:tcPr>
          <w:p w14:paraId="05B49FFA" w14:textId="06A0E5F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bottom w:val="nil"/>
            </w:tcBorders>
          </w:tcPr>
          <w:p w14:paraId="7D69ED38" w14:textId="65A3A2D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bottom w:val="nil"/>
            </w:tcBorders>
          </w:tcPr>
          <w:p w14:paraId="458BDC7D" w14:textId="51AB68C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72572888" w14:textId="77777777" w:rsidTr="00F75C92">
        <w:trPr>
          <w:trHeight w:val="75"/>
        </w:trPr>
        <w:tc>
          <w:tcPr>
            <w:tcW w:w="529" w:type="pct"/>
            <w:tcBorders>
              <w:top w:val="nil"/>
              <w:bottom w:val="single" w:sz="4" w:space="0" w:color="auto"/>
            </w:tcBorders>
          </w:tcPr>
          <w:p w14:paraId="06CCF60C" w14:textId="14BADCA6"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Xinjiang</w:t>
            </w:r>
          </w:p>
        </w:tc>
        <w:tc>
          <w:tcPr>
            <w:tcW w:w="223" w:type="pct"/>
            <w:tcBorders>
              <w:top w:val="nil"/>
              <w:bottom w:val="single" w:sz="4" w:space="0" w:color="auto"/>
            </w:tcBorders>
          </w:tcPr>
          <w:p w14:paraId="0007D0A7" w14:textId="0F0495B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nil"/>
              <w:bottom w:val="single" w:sz="4" w:space="0" w:color="auto"/>
            </w:tcBorders>
          </w:tcPr>
          <w:p w14:paraId="46DC432D" w14:textId="5BC6E2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Borders>
              <w:top w:val="nil"/>
              <w:bottom w:val="single" w:sz="4" w:space="0" w:color="auto"/>
            </w:tcBorders>
          </w:tcPr>
          <w:p w14:paraId="0B09EB25" w14:textId="6EFD343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nil"/>
              <w:bottom w:val="single" w:sz="4" w:space="0" w:color="auto"/>
            </w:tcBorders>
          </w:tcPr>
          <w:p w14:paraId="168EAABC" w14:textId="02C8903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0.20 </w:t>
            </w:r>
          </w:p>
        </w:tc>
        <w:tc>
          <w:tcPr>
            <w:tcW w:w="224" w:type="pct"/>
            <w:tcBorders>
              <w:top w:val="nil"/>
              <w:bottom w:val="single" w:sz="4" w:space="0" w:color="auto"/>
            </w:tcBorders>
          </w:tcPr>
          <w:p w14:paraId="7A389BED" w14:textId="6351B2B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Borders>
              <w:top w:val="nil"/>
              <w:bottom w:val="single" w:sz="4" w:space="0" w:color="auto"/>
            </w:tcBorders>
          </w:tcPr>
          <w:p w14:paraId="68C2C4B0" w14:textId="504333A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top w:val="nil"/>
              <w:bottom w:val="single" w:sz="4" w:space="0" w:color="auto"/>
            </w:tcBorders>
          </w:tcPr>
          <w:p w14:paraId="13007BDE" w14:textId="3D20D46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top w:val="nil"/>
              <w:bottom w:val="single" w:sz="4" w:space="0" w:color="auto"/>
            </w:tcBorders>
          </w:tcPr>
          <w:p w14:paraId="149CA4A8" w14:textId="2F8215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3" w:type="pct"/>
            <w:tcBorders>
              <w:top w:val="nil"/>
              <w:bottom w:val="single" w:sz="4" w:space="0" w:color="auto"/>
            </w:tcBorders>
          </w:tcPr>
          <w:p w14:paraId="58656C90" w14:textId="2C89D49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top w:val="nil"/>
              <w:bottom w:val="single" w:sz="4" w:space="0" w:color="auto"/>
            </w:tcBorders>
          </w:tcPr>
          <w:p w14:paraId="1B9E8FBC" w14:textId="3EACD31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top w:val="nil"/>
              <w:bottom w:val="single" w:sz="4" w:space="0" w:color="auto"/>
            </w:tcBorders>
          </w:tcPr>
          <w:p w14:paraId="2CFCCDC1" w14:textId="072BAC7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Borders>
              <w:top w:val="nil"/>
              <w:bottom w:val="single" w:sz="4" w:space="0" w:color="auto"/>
            </w:tcBorders>
          </w:tcPr>
          <w:p w14:paraId="796E3043" w14:textId="3185370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Borders>
              <w:top w:val="nil"/>
              <w:bottom w:val="single" w:sz="4" w:space="0" w:color="auto"/>
            </w:tcBorders>
          </w:tcPr>
          <w:p w14:paraId="133E81AA" w14:textId="5E9C54B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Borders>
              <w:top w:val="nil"/>
              <w:bottom w:val="single" w:sz="4" w:space="0" w:color="auto"/>
            </w:tcBorders>
          </w:tcPr>
          <w:p w14:paraId="60010C08" w14:textId="2E6BD10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Borders>
              <w:top w:val="nil"/>
              <w:bottom w:val="single" w:sz="4" w:space="0" w:color="auto"/>
            </w:tcBorders>
          </w:tcPr>
          <w:p w14:paraId="23376E5E" w14:textId="793E78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Borders>
              <w:top w:val="nil"/>
              <w:bottom w:val="single" w:sz="4" w:space="0" w:color="auto"/>
            </w:tcBorders>
          </w:tcPr>
          <w:p w14:paraId="2091CF5D" w14:textId="6C9025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0.19 </w:t>
            </w:r>
          </w:p>
        </w:tc>
        <w:tc>
          <w:tcPr>
            <w:tcW w:w="224" w:type="pct"/>
            <w:tcBorders>
              <w:top w:val="nil"/>
              <w:bottom w:val="single" w:sz="4" w:space="0" w:color="auto"/>
            </w:tcBorders>
          </w:tcPr>
          <w:p w14:paraId="14CCD3A4" w14:textId="710BA62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Borders>
              <w:top w:val="nil"/>
              <w:bottom w:val="single" w:sz="4" w:space="0" w:color="auto"/>
            </w:tcBorders>
          </w:tcPr>
          <w:p w14:paraId="10DFFE8B" w14:textId="66F2E54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nil"/>
              <w:bottom w:val="single" w:sz="4" w:space="0" w:color="auto"/>
            </w:tcBorders>
          </w:tcPr>
          <w:p w14:paraId="7C34C44E" w14:textId="0F5312B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nil"/>
              <w:bottom w:val="single" w:sz="4" w:space="0" w:color="auto"/>
            </w:tcBorders>
          </w:tcPr>
          <w:p w14:paraId="4602BE9B" w14:textId="0102A1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0.16 </w:t>
            </w:r>
          </w:p>
        </w:tc>
      </w:tr>
    </w:tbl>
    <w:p w14:paraId="5EB28305" w14:textId="77777777" w:rsidR="000F1B83" w:rsidRDefault="000F1B83" w:rsidP="00B77BC1">
      <w:pPr>
        <w:pStyle w:val="afa"/>
        <w:rPr>
          <w:rFonts w:ascii="NimbusRomNo9L" w:hAnsi="NimbusRomNo9L" w:hint="eastAsia"/>
          <w:sz w:val="20"/>
          <w:szCs w:val="20"/>
        </w:rPr>
        <w:sectPr w:rsidR="000F1B83" w:rsidSect="000F1B83">
          <w:pgSz w:w="16838" w:h="11906" w:orient="landscape"/>
          <w:pgMar w:top="1701" w:right="1701" w:bottom="1701" w:left="1985" w:header="851" w:footer="992" w:gutter="0"/>
          <w:cols w:space="425"/>
          <w:docGrid w:linePitch="312"/>
        </w:sectPr>
      </w:pPr>
    </w:p>
    <w:p w14:paraId="0AA2D4D5" w14:textId="77777777" w:rsidR="00E402AD" w:rsidRPr="000F1B83" w:rsidRDefault="00E402AD" w:rsidP="00B77BC1">
      <w:pPr>
        <w:pStyle w:val="afa"/>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E402AD" w14:paraId="2FBECA0D" w14:textId="77777777" w:rsidTr="005765AD">
        <w:tc>
          <w:tcPr>
            <w:tcW w:w="8494" w:type="dxa"/>
          </w:tcPr>
          <w:p w14:paraId="125D3D50" w14:textId="77777777" w:rsidR="00E565BE" w:rsidRDefault="00E402AD" w:rsidP="00E565BE">
            <w:pPr>
              <w:pStyle w:val="afa"/>
              <w:keepNext/>
            </w:pPr>
            <w:r>
              <w:rPr>
                <w:noProof/>
              </w:rPr>
              <w:drawing>
                <wp:inline distT="0" distB="0" distL="0" distR="0" wp14:anchorId="149994EE" wp14:editId="47A5836F">
                  <wp:extent cx="5400040" cy="4537075"/>
                  <wp:effectExtent l="0" t="0" r="0" b="0"/>
                  <wp:docPr id="13" name="图片 13"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游戏机&#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4537075"/>
                          </a:xfrm>
                          <a:prstGeom prst="rect">
                            <a:avLst/>
                          </a:prstGeom>
                        </pic:spPr>
                      </pic:pic>
                    </a:graphicData>
                  </a:graphic>
                </wp:inline>
              </w:drawing>
            </w:r>
          </w:p>
          <w:p w14:paraId="11A2DB2B" w14:textId="1B9653FF" w:rsidR="00E402AD" w:rsidRPr="005765AD" w:rsidRDefault="00E565BE" w:rsidP="00E565BE">
            <w:pPr>
              <w:pStyle w:val="af8"/>
              <w:jc w:val="left"/>
              <w:rPr>
                <w:rFonts w:ascii="Times New Roman" w:hAnsi="Times New Roman" w:cs="Times New Roman"/>
              </w:rPr>
            </w:pPr>
            <w:r w:rsidRPr="005765AD">
              <w:rPr>
                <w:rFonts w:ascii="Times New Roman" w:hAnsi="Times New Roman" w:cs="Times New Roman"/>
                <w:b/>
                <w:bCs/>
              </w:rPr>
              <w:t>Fig. S</w:t>
            </w:r>
            <w:r w:rsidRPr="005765AD">
              <w:rPr>
                <w:rFonts w:ascii="Times New Roman" w:hAnsi="Times New Roman" w:cs="Times New Roman"/>
                <w:b/>
                <w:bCs/>
              </w:rPr>
              <w:t>7</w:t>
            </w:r>
            <w:r w:rsidRPr="005765AD">
              <w:rPr>
                <w:rFonts w:ascii="Times New Roman" w:hAnsi="Times New Roman" w:cs="Times New Roman"/>
                <w:b/>
                <w:bCs/>
              </w:rPr>
              <w:t xml:space="preserve">. </w:t>
            </w:r>
            <w:r w:rsidRPr="005765AD">
              <w:rPr>
                <w:rFonts w:ascii="Times New Roman" w:hAnsi="Times New Roman" w:cs="Times New Roman"/>
              </w:rPr>
              <w:t>UR</w:t>
            </w:r>
            <w:r w:rsidRPr="005765AD">
              <w:rPr>
                <w:rFonts w:ascii="Times New Roman" w:hAnsi="Times New Roman" w:cs="Times New Roman"/>
              </w:rPr>
              <w:t xml:space="preserve"> growth forecasting under SSP1 -</w:t>
            </w:r>
            <w:r w:rsidR="005765AD">
              <w:rPr>
                <w:rFonts w:ascii="Times New Roman" w:hAnsi="Times New Roman" w:cs="Times New Roman"/>
              </w:rPr>
              <w:t xml:space="preserve"> </w:t>
            </w:r>
            <w:r w:rsidRPr="005765AD">
              <w:rPr>
                <w:rFonts w:ascii="Times New Roman" w:hAnsi="Times New Roman" w:cs="Times New Roman"/>
              </w:rPr>
              <w:t xml:space="preserve">SSP5 scenarios at sub-province </w:t>
            </w:r>
            <w:proofErr w:type="gramStart"/>
            <w:r w:rsidRPr="005765AD">
              <w:rPr>
                <w:rFonts w:ascii="Times New Roman" w:hAnsi="Times New Roman" w:cs="Times New Roman"/>
              </w:rPr>
              <w:t>level.(</w:t>
            </w:r>
            <w:proofErr w:type="gramEnd"/>
            <w:r w:rsidRPr="005765AD">
              <w:rPr>
                <w:rFonts w:ascii="Times New Roman" w:hAnsi="Times New Roman" w:cs="Times New Roman"/>
              </w:rPr>
              <w:t>Logistic Growth)</w:t>
            </w:r>
          </w:p>
        </w:tc>
      </w:tr>
    </w:tbl>
    <w:p w14:paraId="0CB77F27" w14:textId="45A8D199" w:rsidR="00B77BC1" w:rsidRDefault="00B77BC1" w:rsidP="00B77BC1">
      <w:pPr>
        <w:pStyle w:val="afa"/>
      </w:pPr>
    </w:p>
    <w:p w14:paraId="4336C2E6" w14:textId="4E65C5E9" w:rsidR="00B77BC1" w:rsidRPr="00F75C92" w:rsidRDefault="00B77BC1" w:rsidP="00F75C92">
      <w:pPr>
        <w:pStyle w:val="2"/>
        <w:spacing w:line="415" w:lineRule="auto"/>
        <w:rPr>
          <w:rFonts w:ascii="Times New Roman" w:eastAsia="Times New Roman" w:hAnsi="Times New Roman" w:cstheme="majorBidi"/>
          <w:b w:val="0"/>
          <w:i/>
          <w:sz w:val="28"/>
        </w:rPr>
      </w:pPr>
      <w:bookmarkStart w:id="16" w:name="_Toc99047185"/>
      <w:r w:rsidRPr="00F75C92">
        <w:rPr>
          <w:rFonts w:ascii="Times New Roman" w:eastAsia="Times New Roman" w:hAnsi="Times New Roman" w:cstheme="majorBidi" w:hint="eastAsia"/>
          <w:b w:val="0"/>
          <w:i/>
          <w:sz w:val="28"/>
        </w:rPr>
        <w:t>2</w:t>
      </w:r>
      <w:r w:rsidRPr="00F75C92">
        <w:rPr>
          <w:rFonts w:ascii="Times New Roman" w:eastAsia="Times New Roman" w:hAnsi="Times New Roman" w:cstheme="majorBidi"/>
          <w:b w:val="0"/>
          <w:i/>
          <w:sz w:val="28"/>
        </w:rPr>
        <w:t>.3 Changes in Chinese residents’ lifestyles under SSPs</w:t>
      </w:r>
      <w:bookmarkEnd w:id="16"/>
      <w:r w:rsidRPr="00F75C92">
        <w:rPr>
          <w:rFonts w:ascii="Times New Roman" w:eastAsia="Times New Roman" w:hAnsi="Times New Roman" w:cstheme="majorBidi"/>
          <w:b w:val="0"/>
          <w:i/>
          <w:sz w:val="28"/>
        </w:rPr>
        <w:t xml:space="preserve"> </w:t>
      </w:r>
    </w:p>
    <w:p w14:paraId="1CDAB651" w14:textId="29B6CB63" w:rsidR="00B77BC1" w:rsidRPr="00770952" w:rsidRDefault="00B77BC1" w:rsidP="00770952">
      <w:pPr>
        <w:spacing w:line="360" w:lineRule="auto"/>
        <w:ind w:firstLine="420"/>
        <w:rPr>
          <w:rFonts w:ascii="Times New Roman" w:eastAsia="宋体" w:hAnsi="Times New Roman" w:hint="eastAsia"/>
          <w:sz w:val="24"/>
          <w:shd w:val="clear" w:color="auto" w:fill="FFFFFF"/>
        </w:rPr>
      </w:pPr>
      <w:r w:rsidRPr="00770952">
        <w:rPr>
          <w:rFonts w:ascii="Times New Roman" w:eastAsia="宋体" w:hAnsi="Times New Roman"/>
          <w:sz w:val="24"/>
          <w:shd w:val="clear" w:color="auto" w:fill="FFFFFF"/>
        </w:rPr>
        <w:t xml:space="preserve">The lifestyle of residents, especially their dietary habits, has a significant impact on the increase of sludge. The SSPs does not describe the changes in the dietary habits of the population. However, with the socio-economic progress and improvement of population quality, the dietary structure of China’s population will tend to be rationalized. According to the Scientific Research Report on China Dietary Guidelines 2021 (Table S3), Chinese residents should focus on plant-based diet, optimize the structure of animal food consumption, and control the intake of oil and salt. It is estimated that an adult will consume about 170-300g of carbon per day, part of which will be used to supply energy </w:t>
      </w:r>
      <w:r w:rsidRPr="00770952">
        <w:rPr>
          <w:rFonts w:ascii="Times New Roman" w:eastAsia="宋体" w:hAnsi="Times New Roman"/>
          <w:sz w:val="24"/>
          <w:shd w:val="clear" w:color="auto" w:fill="FFFFFF"/>
        </w:rPr>
        <w:lastRenderedPageBreak/>
        <w:t xml:space="preserve">for human activities and part of which will eventually be discarded and become a major source of sludge. In this paper, we assess the changes in sludge production due to changes in the diet of the population. The trend in the daily intake of meat, non-nutritional calories and total calories is more consistent across regions as income increases, showing an increase followed by </w:t>
      </w:r>
      <w:proofErr w:type="gramStart"/>
      <w:r w:rsidRPr="00770952">
        <w:rPr>
          <w:rFonts w:ascii="Times New Roman" w:eastAsia="宋体" w:hAnsi="Times New Roman"/>
          <w:sz w:val="24"/>
          <w:shd w:val="clear" w:color="auto" w:fill="FFFFFF"/>
        </w:rPr>
        <w:t>saturation</w:t>
      </w:r>
      <w:r w:rsidR="00094698" w:rsidRPr="00770952">
        <w:rPr>
          <w:rFonts w:ascii="Times New Roman" w:eastAsia="宋体" w:hAnsi="Times New Roman"/>
          <w:sz w:val="24"/>
          <w:shd w:val="clear" w:color="auto" w:fill="FFFFFF"/>
        </w:rPr>
        <w:t>(</w:t>
      </w:r>
      <w:proofErr w:type="gramEnd"/>
      <w:r w:rsidR="00094698" w:rsidRPr="00770952">
        <w:rPr>
          <w:rFonts w:ascii="Times New Roman" w:eastAsia="宋体" w:hAnsi="Times New Roman"/>
          <w:sz w:val="24"/>
          <w:shd w:val="clear" w:color="auto" w:fill="FFFFFF"/>
        </w:rPr>
        <w:t>David et al., 2014)</w:t>
      </w:r>
      <w:r w:rsidRPr="00770952">
        <w:rPr>
          <w:rFonts w:ascii="Times New Roman" w:eastAsia="宋体" w:hAnsi="Times New Roman"/>
          <w:sz w:val="24"/>
          <w:shd w:val="clear" w:color="auto" w:fill="FFFFFF"/>
        </w:rPr>
        <w:t xml:space="preserve">. </w:t>
      </w:r>
    </w:p>
    <w:p w14:paraId="57061318" w14:textId="6B78D41B" w:rsidR="005805C9" w:rsidRPr="00480C67" w:rsidRDefault="005805C9" w:rsidP="005805C9">
      <w:pPr>
        <w:pStyle w:val="af8"/>
        <w:keepNext/>
        <w:rPr>
          <w:rFonts w:ascii="Times New Roman" w:hAnsi="Times New Roman" w:cs="Times New Roman"/>
        </w:rPr>
      </w:pPr>
      <w:r w:rsidRPr="00480C67">
        <w:rPr>
          <w:rFonts w:ascii="Times New Roman" w:hAnsi="Times New Roman" w:cs="Times New Roman"/>
          <w:b/>
          <w:bCs/>
        </w:rPr>
        <w:t>Table S</w:t>
      </w:r>
      <w:r>
        <w:rPr>
          <w:rFonts w:ascii="Times New Roman" w:hAnsi="Times New Roman" w:cs="Times New Roman"/>
          <w:b/>
          <w:bCs/>
        </w:rPr>
        <w:t>3</w:t>
      </w:r>
      <w:r w:rsidR="00ED5F89">
        <w:rPr>
          <w:rFonts w:ascii="Times New Roman" w:hAnsi="Times New Roman" w:cs="Times New Roman"/>
        </w:rPr>
        <w:t>. Reasonable Intake of Recommendation Diet from China Dietary Guidelines 2021</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094698" w14:paraId="230C9963" w14:textId="77777777" w:rsidTr="00ED5F89">
        <w:tc>
          <w:tcPr>
            <w:tcW w:w="2831" w:type="dxa"/>
            <w:tcBorders>
              <w:top w:val="single" w:sz="4" w:space="0" w:color="auto"/>
              <w:bottom w:val="single" w:sz="4" w:space="0" w:color="auto"/>
            </w:tcBorders>
          </w:tcPr>
          <w:p w14:paraId="38C1EFEA" w14:textId="51F1BCE9" w:rsidR="00094698" w:rsidRPr="00ED5F89" w:rsidRDefault="00094698" w:rsidP="00B77BC1">
            <w:pPr>
              <w:pStyle w:val="afa"/>
              <w:rPr>
                <w:rFonts w:ascii="Times New Roman" w:hAnsi="Times New Roman" w:cs="Times New Roman"/>
                <w:b/>
                <w:bCs/>
              </w:rPr>
            </w:pPr>
            <w:r w:rsidRPr="00ED5F89">
              <w:rPr>
                <w:rFonts w:ascii="Times New Roman" w:hAnsi="Times New Roman" w:cs="Times New Roman"/>
                <w:b/>
                <w:bCs/>
              </w:rPr>
              <w:t>Food Type</w:t>
            </w:r>
          </w:p>
        </w:tc>
        <w:tc>
          <w:tcPr>
            <w:tcW w:w="2831" w:type="dxa"/>
            <w:tcBorders>
              <w:top w:val="single" w:sz="4" w:space="0" w:color="auto"/>
              <w:bottom w:val="single" w:sz="4" w:space="0" w:color="auto"/>
            </w:tcBorders>
          </w:tcPr>
          <w:p w14:paraId="031DC33F" w14:textId="4409496B" w:rsidR="00094698" w:rsidRPr="00ED5F89" w:rsidRDefault="00094698" w:rsidP="00B77BC1">
            <w:pPr>
              <w:pStyle w:val="afa"/>
              <w:rPr>
                <w:rFonts w:ascii="Times New Roman" w:hAnsi="Times New Roman" w:cs="Times New Roman"/>
                <w:b/>
                <w:bCs/>
              </w:rPr>
            </w:pPr>
            <w:r w:rsidRPr="00ED5F89">
              <w:rPr>
                <w:rFonts w:ascii="Times New Roman" w:hAnsi="Times New Roman" w:cs="Times New Roman"/>
                <w:b/>
                <w:bCs/>
              </w:rPr>
              <w:t>Reasonable Intake</w:t>
            </w:r>
            <w:r w:rsidR="00ED5F89" w:rsidRPr="00ED5F89">
              <w:rPr>
                <w:rFonts w:ascii="Times New Roman" w:hAnsi="Times New Roman" w:cs="Times New Roman"/>
                <w:b/>
                <w:bCs/>
              </w:rPr>
              <w:t xml:space="preserve"> (g)</w:t>
            </w:r>
          </w:p>
        </w:tc>
        <w:tc>
          <w:tcPr>
            <w:tcW w:w="2832" w:type="dxa"/>
            <w:tcBorders>
              <w:top w:val="single" w:sz="4" w:space="0" w:color="auto"/>
              <w:bottom w:val="single" w:sz="4" w:space="0" w:color="auto"/>
            </w:tcBorders>
          </w:tcPr>
          <w:p w14:paraId="27D7F632" w14:textId="0958BF44" w:rsidR="00094698" w:rsidRPr="00ED5F89" w:rsidRDefault="00094698" w:rsidP="00B77BC1">
            <w:pPr>
              <w:pStyle w:val="afa"/>
              <w:rPr>
                <w:rFonts w:ascii="Times New Roman" w:hAnsi="Times New Roman" w:cs="Times New Roman"/>
                <w:b/>
                <w:bCs/>
              </w:rPr>
            </w:pPr>
            <w:r w:rsidRPr="00ED5F89">
              <w:rPr>
                <w:rFonts w:ascii="Times New Roman" w:hAnsi="Times New Roman" w:cs="Times New Roman"/>
                <w:b/>
                <w:bCs/>
              </w:rPr>
              <w:t>Carbon Contents</w:t>
            </w:r>
            <w:r w:rsidR="00ED5F89" w:rsidRPr="00ED5F89">
              <w:rPr>
                <w:rFonts w:ascii="Times New Roman" w:hAnsi="Times New Roman" w:cs="Times New Roman"/>
                <w:b/>
                <w:bCs/>
              </w:rPr>
              <w:t xml:space="preserve"> (g)</w:t>
            </w:r>
          </w:p>
        </w:tc>
      </w:tr>
      <w:tr w:rsidR="00094698" w14:paraId="44121BCF" w14:textId="77777777" w:rsidTr="00ED5F89">
        <w:tc>
          <w:tcPr>
            <w:tcW w:w="2831" w:type="dxa"/>
            <w:tcBorders>
              <w:top w:val="single" w:sz="4" w:space="0" w:color="auto"/>
            </w:tcBorders>
          </w:tcPr>
          <w:p w14:paraId="35651E71" w14:textId="7C7F4805"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Cereal and potato staples</w:t>
            </w:r>
          </w:p>
        </w:tc>
        <w:tc>
          <w:tcPr>
            <w:tcW w:w="2831" w:type="dxa"/>
            <w:tcBorders>
              <w:top w:val="single" w:sz="4" w:space="0" w:color="auto"/>
            </w:tcBorders>
          </w:tcPr>
          <w:p w14:paraId="034DA6BA" w14:textId="482A1812"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250-400</w:t>
            </w:r>
          </w:p>
        </w:tc>
        <w:tc>
          <w:tcPr>
            <w:tcW w:w="2832" w:type="dxa"/>
            <w:tcBorders>
              <w:top w:val="single" w:sz="4" w:space="0" w:color="auto"/>
            </w:tcBorders>
          </w:tcPr>
          <w:p w14:paraId="5501E098" w14:textId="18AD2114"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80-130</w:t>
            </w:r>
          </w:p>
        </w:tc>
      </w:tr>
      <w:tr w:rsidR="00094698" w14:paraId="35A4B9ED" w14:textId="77777777" w:rsidTr="00ED5F89">
        <w:tc>
          <w:tcPr>
            <w:tcW w:w="2831" w:type="dxa"/>
          </w:tcPr>
          <w:p w14:paraId="05C1B6F5" w14:textId="4080A467"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Whole grains</w:t>
            </w:r>
          </w:p>
        </w:tc>
        <w:tc>
          <w:tcPr>
            <w:tcW w:w="2831" w:type="dxa"/>
          </w:tcPr>
          <w:p w14:paraId="739497E9" w14:textId="060C9923"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50-150</w:t>
            </w:r>
          </w:p>
        </w:tc>
        <w:tc>
          <w:tcPr>
            <w:tcW w:w="2832" w:type="dxa"/>
          </w:tcPr>
          <w:p w14:paraId="2694CDB7" w14:textId="352CB379"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15-50</w:t>
            </w:r>
          </w:p>
        </w:tc>
      </w:tr>
      <w:tr w:rsidR="00094698" w14:paraId="1AD1EC14" w14:textId="77777777" w:rsidTr="00ED5F89">
        <w:tc>
          <w:tcPr>
            <w:tcW w:w="2831" w:type="dxa"/>
          </w:tcPr>
          <w:p w14:paraId="0B7D87C7" w14:textId="62527D98"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Vegetables and fruits</w:t>
            </w:r>
          </w:p>
        </w:tc>
        <w:tc>
          <w:tcPr>
            <w:tcW w:w="2831" w:type="dxa"/>
          </w:tcPr>
          <w:p w14:paraId="69CE8620" w14:textId="6D4FBDC7"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500-850</w:t>
            </w:r>
          </w:p>
        </w:tc>
        <w:tc>
          <w:tcPr>
            <w:tcW w:w="2832" w:type="dxa"/>
          </w:tcPr>
          <w:p w14:paraId="32FC799B" w14:textId="7FEACEA4"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25-45</w:t>
            </w:r>
          </w:p>
        </w:tc>
      </w:tr>
      <w:tr w:rsidR="00094698" w14:paraId="4375BC8E" w14:textId="77777777" w:rsidTr="00ED5F89">
        <w:tc>
          <w:tcPr>
            <w:tcW w:w="2831" w:type="dxa"/>
          </w:tcPr>
          <w:p w14:paraId="025A7AA9" w14:textId="7E8BB046"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Livestock and poultry</w:t>
            </w:r>
          </w:p>
        </w:tc>
        <w:tc>
          <w:tcPr>
            <w:tcW w:w="2831" w:type="dxa"/>
          </w:tcPr>
          <w:p w14:paraId="64204C21" w14:textId="6D86FDF8"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40-75</w:t>
            </w:r>
          </w:p>
        </w:tc>
        <w:tc>
          <w:tcPr>
            <w:tcW w:w="2832" w:type="dxa"/>
          </w:tcPr>
          <w:p w14:paraId="46158AAC" w14:textId="7335977B"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10-20</w:t>
            </w:r>
          </w:p>
        </w:tc>
      </w:tr>
      <w:tr w:rsidR="00094698" w14:paraId="5226920C" w14:textId="77777777" w:rsidTr="00ED5F89">
        <w:tc>
          <w:tcPr>
            <w:tcW w:w="2831" w:type="dxa"/>
          </w:tcPr>
          <w:p w14:paraId="16CF65C9" w14:textId="5674A28A"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Eggs</w:t>
            </w:r>
          </w:p>
        </w:tc>
        <w:tc>
          <w:tcPr>
            <w:tcW w:w="2831" w:type="dxa"/>
          </w:tcPr>
          <w:p w14:paraId="2D808D76" w14:textId="35BE7427"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40-50</w:t>
            </w:r>
          </w:p>
        </w:tc>
        <w:tc>
          <w:tcPr>
            <w:tcW w:w="2832" w:type="dxa"/>
          </w:tcPr>
          <w:p w14:paraId="37BFBF9C" w14:textId="14D2F003"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10-15</w:t>
            </w:r>
          </w:p>
        </w:tc>
      </w:tr>
      <w:tr w:rsidR="00094698" w14:paraId="7EF9E430" w14:textId="77777777" w:rsidTr="00ED5F89">
        <w:tc>
          <w:tcPr>
            <w:tcW w:w="2831" w:type="dxa"/>
          </w:tcPr>
          <w:p w14:paraId="2CBDB00D" w14:textId="597D4481"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Aquatic products</w:t>
            </w:r>
          </w:p>
        </w:tc>
        <w:tc>
          <w:tcPr>
            <w:tcW w:w="2831" w:type="dxa"/>
          </w:tcPr>
          <w:p w14:paraId="0417A676" w14:textId="46BDE05D"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40-75</w:t>
            </w:r>
          </w:p>
        </w:tc>
        <w:tc>
          <w:tcPr>
            <w:tcW w:w="2832" w:type="dxa"/>
          </w:tcPr>
          <w:p w14:paraId="1A59B823" w14:textId="6D85C8BC"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5-10</w:t>
            </w:r>
          </w:p>
        </w:tc>
      </w:tr>
      <w:tr w:rsidR="00094698" w14:paraId="2B866EA3" w14:textId="77777777" w:rsidTr="00ED5F89">
        <w:tc>
          <w:tcPr>
            <w:tcW w:w="2831" w:type="dxa"/>
          </w:tcPr>
          <w:p w14:paraId="53B3FE98" w14:textId="60DF45A4"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Soybeans and nuts</w:t>
            </w:r>
          </w:p>
        </w:tc>
        <w:tc>
          <w:tcPr>
            <w:tcW w:w="2831" w:type="dxa"/>
          </w:tcPr>
          <w:p w14:paraId="3B3B027B" w14:textId="18FA8736"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25-35</w:t>
            </w:r>
          </w:p>
        </w:tc>
        <w:tc>
          <w:tcPr>
            <w:tcW w:w="2832" w:type="dxa"/>
          </w:tcPr>
          <w:p w14:paraId="61DB0CC9" w14:textId="10BACF62"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5-10</w:t>
            </w:r>
          </w:p>
        </w:tc>
      </w:tr>
      <w:tr w:rsidR="00094698" w14:paraId="67356500" w14:textId="77777777" w:rsidTr="00ED5F89">
        <w:tc>
          <w:tcPr>
            <w:tcW w:w="2831" w:type="dxa"/>
          </w:tcPr>
          <w:p w14:paraId="46C5813E" w14:textId="7B1FF875"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Milk products</w:t>
            </w:r>
          </w:p>
        </w:tc>
        <w:tc>
          <w:tcPr>
            <w:tcW w:w="2831" w:type="dxa"/>
          </w:tcPr>
          <w:p w14:paraId="21FBFC7F" w14:textId="2C768D03"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300</w:t>
            </w:r>
          </w:p>
        </w:tc>
        <w:tc>
          <w:tcPr>
            <w:tcW w:w="2832" w:type="dxa"/>
          </w:tcPr>
          <w:p w14:paraId="5B1246DD" w14:textId="0713EB53"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20</w:t>
            </w:r>
          </w:p>
        </w:tc>
      </w:tr>
      <w:tr w:rsidR="00094698" w14:paraId="15EA4C56" w14:textId="77777777" w:rsidTr="00ED5F89">
        <w:tc>
          <w:tcPr>
            <w:tcW w:w="2831" w:type="dxa"/>
          </w:tcPr>
          <w:p w14:paraId="4F96F04A" w14:textId="5D36B936"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Total</w:t>
            </w:r>
          </w:p>
        </w:tc>
        <w:tc>
          <w:tcPr>
            <w:tcW w:w="2831" w:type="dxa"/>
          </w:tcPr>
          <w:p w14:paraId="6C8D1508" w14:textId="5A07008B"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1245-1900</w:t>
            </w:r>
          </w:p>
        </w:tc>
        <w:tc>
          <w:tcPr>
            <w:tcW w:w="2832" w:type="dxa"/>
          </w:tcPr>
          <w:p w14:paraId="7B6CBF0D" w14:textId="2C20295F"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170-280</w:t>
            </w:r>
          </w:p>
        </w:tc>
      </w:tr>
    </w:tbl>
    <w:p w14:paraId="3F9E3158" w14:textId="530782D9" w:rsidR="00094698" w:rsidRPr="00770952" w:rsidRDefault="00094698" w:rsidP="00770952">
      <w:pPr>
        <w:spacing w:line="360" w:lineRule="auto"/>
        <w:ind w:firstLine="420"/>
        <w:rPr>
          <w:rFonts w:ascii="Times New Roman" w:eastAsia="宋体" w:hAnsi="Times New Roman" w:hint="eastAsia"/>
          <w:sz w:val="24"/>
          <w:shd w:val="clear" w:color="auto" w:fill="FFFFFF"/>
        </w:rPr>
      </w:pPr>
      <w:r w:rsidRPr="00770952">
        <w:rPr>
          <w:rFonts w:ascii="Times New Roman" w:eastAsia="宋体" w:hAnsi="Times New Roman"/>
          <w:sz w:val="24"/>
          <w:shd w:val="clear" w:color="auto" w:fill="FFFFFF"/>
        </w:rPr>
        <w:t xml:space="preserve">For SSP1, the whole society has a strong awareness of sustainable development, and as the population’s education level increases, residents’ environmental awareness </w:t>
      </w:r>
      <w:proofErr w:type="gramStart"/>
      <w:r w:rsidRPr="00770952">
        <w:rPr>
          <w:rFonts w:ascii="Times New Roman" w:eastAsia="宋体" w:hAnsi="Times New Roman"/>
          <w:sz w:val="24"/>
          <w:shd w:val="clear" w:color="auto" w:fill="FFFFFF"/>
        </w:rPr>
        <w:t>increases</w:t>
      </w:r>
      <w:proofErr w:type="gramEnd"/>
      <w:r w:rsidRPr="00770952">
        <w:rPr>
          <w:rFonts w:ascii="Times New Roman" w:eastAsia="宋体" w:hAnsi="Times New Roman"/>
          <w:sz w:val="24"/>
          <w:shd w:val="clear" w:color="auto" w:fill="FFFFFF"/>
        </w:rPr>
        <w:t xml:space="preserve"> and their dietary habits are based on environmental reduction goals. For SSP2, the environmental awareness of residents is moderate, economic development is highly uneven, and overall, carbon emissions caused by residents’ living habits are at a moderate level. For SSP3, regional competition is </w:t>
      </w:r>
      <w:proofErr w:type="gramStart"/>
      <w:r w:rsidRPr="00770952">
        <w:rPr>
          <w:rFonts w:ascii="Times New Roman" w:eastAsia="宋体" w:hAnsi="Times New Roman"/>
          <w:sz w:val="24"/>
          <w:shd w:val="clear" w:color="auto" w:fill="FFFFFF"/>
        </w:rPr>
        <w:t>developing</w:t>
      </w:r>
      <w:proofErr w:type="gramEnd"/>
      <w:r w:rsidRPr="00770952">
        <w:rPr>
          <w:rFonts w:ascii="Times New Roman" w:eastAsia="宋体" w:hAnsi="Times New Roman"/>
          <w:sz w:val="24"/>
          <w:shd w:val="clear" w:color="auto" w:fill="FFFFFF"/>
        </w:rPr>
        <w:t xml:space="preserve"> and residents’ habits are aggressive, resulting in high carbon emissions. For SSP4, the regional uneven development is significant, and its carbon emissions are slightly lower than those of SSP3. For SSP5, global economic development is concentrated without considering the environmental consequences and has the highest carbon emissions. We multiply population and different carbon contents intake under different SSPs to calculate the growth of </w:t>
      </w:r>
      <w:proofErr w:type="gramStart"/>
      <w:r w:rsidRPr="00770952">
        <w:rPr>
          <w:rFonts w:ascii="Times New Roman" w:eastAsia="宋体" w:hAnsi="Times New Roman"/>
          <w:sz w:val="24"/>
          <w:shd w:val="clear" w:color="auto" w:fill="FFFFFF"/>
        </w:rPr>
        <w:t>CCF</w:t>
      </w:r>
      <w:r w:rsidR="00E402AD" w:rsidRPr="00770952">
        <w:rPr>
          <w:rFonts w:ascii="Times New Roman" w:eastAsia="宋体" w:hAnsi="Times New Roman"/>
          <w:sz w:val="24"/>
          <w:shd w:val="clear" w:color="auto" w:fill="FFFFFF"/>
        </w:rPr>
        <w:t>(</w:t>
      </w:r>
      <w:proofErr w:type="gramEnd"/>
      <w:r w:rsidR="00E402AD" w:rsidRPr="00770952">
        <w:rPr>
          <w:rFonts w:ascii="Times New Roman" w:eastAsia="宋体" w:hAnsi="Times New Roman"/>
          <w:sz w:val="24"/>
          <w:shd w:val="clear" w:color="auto" w:fill="FFFFFF"/>
        </w:rPr>
        <w:t xml:space="preserve">Fig. S7). Also the FCE was calculated by multiply population with FCE per </w:t>
      </w:r>
      <w:proofErr w:type="gramStart"/>
      <w:r w:rsidR="00E402AD" w:rsidRPr="00770952">
        <w:rPr>
          <w:rFonts w:ascii="Times New Roman" w:eastAsia="宋体" w:hAnsi="Times New Roman"/>
          <w:sz w:val="24"/>
          <w:shd w:val="clear" w:color="auto" w:fill="FFFFFF"/>
        </w:rPr>
        <w:t>capita.(</w:t>
      </w:r>
      <w:proofErr w:type="gramEnd"/>
      <w:r w:rsidR="00E402AD" w:rsidRPr="00770952">
        <w:rPr>
          <w:rFonts w:ascii="Times New Roman" w:eastAsia="宋体" w:hAnsi="Times New Roman"/>
          <w:sz w:val="24"/>
          <w:shd w:val="clear" w:color="auto" w:fill="FFFFFF"/>
        </w:rPr>
        <w:t>Fig. S8)</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E402AD" w14:paraId="6FB6F8B8" w14:textId="77777777" w:rsidTr="005765AD">
        <w:tc>
          <w:tcPr>
            <w:tcW w:w="8494" w:type="dxa"/>
          </w:tcPr>
          <w:p w14:paraId="209DA7B6" w14:textId="77777777" w:rsidR="005805C9" w:rsidRDefault="00E402AD" w:rsidP="005805C9">
            <w:pPr>
              <w:pStyle w:val="afa"/>
              <w:keepNext/>
            </w:pPr>
            <w:r>
              <w:rPr>
                <w:noProof/>
              </w:rPr>
              <w:lastRenderedPageBreak/>
              <w:drawing>
                <wp:inline distT="0" distB="0" distL="0" distR="0" wp14:anchorId="700A669B" wp14:editId="7D048121">
                  <wp:extent cx="5400040" cy="4511040"/>
                  <wp:effectExtent l="0" t="0" r="0" b="0"/>
                  <wp:docPr id="11" name="图片 11" descr="图片包含 游戏机,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游戏机, 大&#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4511040"/>
                          </a:xfrm>
                          <a:prstGeom prst="rect">
                            <a:avLst/>
                          </a:prstGeom>
                        </pic:spPr>
                      </pic:pic>
                    </a:graphicData>
                  </a:graphic>
                </wp:inline>
              </w:drawing>
            </w:r>
          </w:p>
          <w:p w14:paraId="04CAB60E" w14:textId="54F1542C" w:rsidR="00E402AD" w:rsidRDefault="005765AD" w:rsidP="005805C9">
            <w:pPr>
              <w:pStyle w:val="af8"/>
              <w:jc w:val="left"/>
              <w:rPr>
                <w:rFonts w:hint="eastAsia"/>
              </w:rPr>
            </w:pPr>
            <w:r w:rsidRPr="005765AD">
              <w:rPr>
                <w:rFonts w:ascii="Times New Roman" w:hAnsi="Times New Roman" w:cs="Times New Roman"/>
                <w:b/>
                <w:bCs/>
              </w:rPr>
              <w:t xml:space="preserve">Fig. S8. </w:t>
            </w:r>
            <w:r>
              <w:rPr>
                <w:rFonts w:ascii="Times New Roman" w:hAnsi="Times New Roman" w:cs="Times New Roman"/>
              </w:rPr>
              <w:t>CCF</w:t>
            </w:r>
            <w:r w:rsidRPr="005765AD">
              <w:rPr>
                <w:rFonts w:ascii="Times New Roman" w:hAnsi="Times New Roman" w:cs="Times New Roman"/>
              </w:rPr>
              <w:t xml:space="preserve"> growth forecasting under SSP1 -SSP5 scenarios at sub-province level.</w:t>
            </w:r>
          </w:p>
        </w:tc>
      </w:tr>
    </w:tbl>
    <w:p w14:paraId="6C7D1836" w14:textId="77777777" w:rsidR="00E402AD" w:rsidRDefault="00E402AD" w:rsidP="00094698">
      <w:pPr>
        <w:pStyle w:val="afa"/>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E402AD" w14:paraId="272774BF" w14:textId="77777777" w:rsidTr="005765AD">
        <w:tc>
          <w:tcPr>
            <w:tcW w:w="8494" w:type="dxa"/>
          </w:tcPr>
          <w:p w14:paraId="382714D2" w14:textId="77777777" w:rsidR="005805C9" w:rsidRDefault="00E402AD" w:rsidP="005805C9">
            <w:pPr>
              <w:pStyle w:val="afa"/>
              <w:keepNext/>
            </w:pPr>
            <w:r>
              <w:rPr>
                <w:noProof/>
              </w:rPr>
              <w:lastRenderedPageBreak/>
              <w:drawing>
                <wp:inline distT="0" distB="0" distL="0" distR="0" wp14:anchorId="79279048" wp14:editId="13628584">
                  <wp:extent cx="5400040" cy="4487545"/>
                  <wp:effectExtent l="0" t="0" r="0" b="0"/>
                  <wp:docPr id="12" name="图片 12" descr="电脑屏幕的照片上有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电脑屏幕的照片上有字&#10;&#10;低可信度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6F583CF5" w14:textId="10F4B8D0" w:rsidR="00E402AD" w:rsidRDefault="005805C9" w:rsidP="005805C9">
            <w:pPr>
              <w:pStyle w:val="af8"/>
              <w:jc w:val="left"/>
              <w:rPr>
                <w:rFonts w:hint="eastAsia"/>
              </w:rPr>
            </w:pPr>
            <w:r w:rsidRPr="005765AD">
              <w:rPr>
                <w:rFonts w:ascii="Times New Roman" w:hAnsi="Times New Roman" w:cs="Times New Roman"/>
                <w:b/>
                <w:bCs/>
              </w:rPr>
              <w:t>Fig</w:t>
            </w:r>
            <w:r w:rsidR="005765AD" w:rsidRPr="005765AD">
              <w:rPr>
                <w:rFonts w:ascii="Times New Roman" w:hAnsi="Times New Roman" w:cs="Times New Roman"/>
                <w:b/>
                <w:bCs/>
              </w:rPr>
              <w:t>.</w:t>
            </w:r>
            <w:r w:rsidRPr="005765AD">
              <w:rPr>
                <w:rFonts w:ascii="Times New Roman" w:hAnsi="Times New Roman" w:cs="Times New Roman"/>
                <w:b/>
                <w:bCs/>
              </w:rPr>
              <w:t xml:space="preserve"> </w:t>
            </w:r>
            <w:r w:rsidR="005765AD" w:rsidRPr="005765AD">
              <w:rPr>
                <w:rFonts w:ascii="Times New Roman" w:hAnsi="Times New Roman" w:cs="Times New Roman"/>
                <w:b/>
                <w:bCs/>
              </w:rPr>
              <w:t xml:space="preserve">S9. </w:t>
            </w:r>
            <w:r w:rsidR="005765AD" w:rsidRPr="005765AD">
              <w:rPr>
                <w:rFonts w:ascii="Times New Roman" w:hAnsi="Times New Roman" w:cs="Times New Roman"/>
              </w:rPr>
              <w:t xml:space="preserve">FCE </w:t>
            </w:r>
            <w:r w:rsidR="005765AD" w:rsidRPr="005765AD">
              <w:rPr>
                <w:rFonts w:ascii="Times New Roman" w:hAnsi="Times New Roman" w:cs="Times New Roman"/>
              </w:rPr>
              <w:t xml:space="preserve">growth forecasting under SSP1 -SSP5 scenarios at sub-province </w:t>
            </w:r>
            <w:proofErr w:type="gramStart"/>
            <w:r w:rsidR="005765AD" w:rsidRPr="005765AD">
              <w:rPr>
                <w:rFonts w:ascii="Times New Roman" w:hAnsi="Times New Roman" w:cs="Times New Roman"/>
              </w:rPr>
              <w:t>level.(</w:t>
            </w:r>
            <w:proofErr w:type="gramEnd"/>
            <w:r w:rsidR="005765AD" w:rsidRPr="005765AD">
              <w:rPr>
                <w:rFonts w:ascii="Times New Roman" w:hAnsi="Times New Roman" w:cs="Times New Roman"/>
              </w:rPr>
              <w:t>Logistic Growth)</w:t>
            </w:r>
          </w:p>
        </w:tc>
      </w:tr>
    </w:tbl>
    <w:p w14:paraId="64A56CC7" w14:textId="77777777" w:rsidR="00094698" w:rsidRDefault="00094698" w:rsidP="00B77BC1">
      <w:pPr>
        <w:pStyle w:val="afa"/>
      </w:pPr>
    </w:p>
    <w:p w14:paraId="0CC55E0E" w14:textId="7F3BEE5A" w:rsidR="00F42550" w:rsidRPr="003A3790" w:rsidRDefault="003A3790" w:rsidP="003A3790">
      <w:pPr>
        <w:widowControl/>
        <w:jc w:val="left"/>
        <w:rPr>
          <w:rFonts w:ascii="宋体" w:eastAsia="宋体" w:hAnsi="宋体" w:cs="宋体" w:hint="eastAsia"/>
          <w:kern w:val="0"/>
          <w:sz w:val="24"/>
          <w:szCs w:val="24"/>
        </w:rPr>
      </w:pPr>
      <w:r>
        <w:br w:type="page"/>
      </w:r>
    </w:p>
    <w:p w14:paraId="3DBEC461" w14:textId="1ED7F726" w:rsidR="000464B2" w:rsidRDefault="000464B2" w:rsidP="000464B2">
      <w:pPr>
        <w:pStyle w:val="2"/>
        <w:rPr>
          <w:rFonts w:ascii="Times New Roman" w:hAnsi="Times New Roman"/>
        </w:rPr>
      </w:pPr>
      <w:bookmarkStart w:id="17" w:name="_Toc99047186"/>
      <w:r w:rsidRPr="00D0299C">
        <w:rPr>
          <w:rFonts w:ascii="Times New Roman" w:hAnsi="Times New Roman"/>
        </w:rPr>
        <w:lastRenderedPageBreak/>
        <w:t>Reference</w:t>
      </w:r>
      <w:r w:rsidR="00152D75" w:rsidRPr="00D0299C">
        <w:rPr>
          <w:rFonts w:ascii="Times New Roman" w:hAnsi="Times New Roman"/>
        </w:rPr>
        <w:t>s</w:t>
      </w:r>
      <w:bookmarkEnd w:id="17"/>
    </w:p>
    <w:p w14:paraId="21D7CBFB" w14:textId="19818986" w:rsidR="00DB2E55" w:rsidRDefault="00DB2E55" w:rsidP="00DB2E55">
      <w:pPr>
        <w:numPr>
          <w:ilvl w:val="1"/>
          <w:numId w:val="21"/>
        </w:numPr>
        <w:wordWrap w:val="0"/>
        <w:ind w:left="420"/>
        <w:rPr>
          <w:rFonts w:ascii="仿宋" w:eastAsia="仿宋" w:hAnsi="仿宋" w:cs="Times New Roman"/>
          <w:kern w:val="0"/>
          <w:szCs w:val="21"/>
          <w:highlight w:val="cyan"/>
          <w:lang w:eastAsia="en-US"/>
        </w:rPr>
      </w:pPr>
      <w:bookmarkStart w:id="18" w:name="_Ref98699921"/>
      <w:r w:rsidRPr="003406C0">
        <w:rPr>
          <w:rFonts w:ascii="仿宋" w:eastAsia="仿宋" w:hAnsi="仿宋" w:cs="Times New Roman"/>
          <w:kern w:val="0"/>
          <w:szCs w:val="21"/>
          <w:highlight w:val="cyan"/>
        </w:rPr>
        <w:t xml:space="preserve">MOHURD, 2019. Chinese Statistical Yearbook of Urban and Rural Construction (In Chinese), </w:t>
      </w:r>
      <w:r w:rsidR="00C7384F">
        <w:rPr>
          <w:rFonts w:ascii="仿宋" w:eastAsia="仿宋" w:hAnsi="仿宋" w:cs="Times New Roman"/>
          <w:kern w:val="0"/>
          <w:szCs w:val="21"/>
          <w:highlight w:val="cyan"/>
        </w:rPr>
        <w:fldChar w:fldCharType="begin"/>
      </w:r>
      <w:ins w:id="19" w:author="Owen" w:date="2022-03-22T19:56:00Z">
        <w:r w:rsidR="00C7384F">
          <w:rPr>
            <w:rFonts w:ascii="仿宋" w:eastAsia="仿宋" w:hAnsi="仿宋" w:cs="Times New Roman"/>
            <w:kern w:val="0"/>
            <w:szCs w:val="21"/>
            <w:highlight w:val="cyan"/>
          </w:rPr>
          <w:instrText xml:space="preserve"> HYPERLINK "</w:instrText>
        </w:r>
      </w:ins>
      <w:r w:rsidR="00C7384F" w:rsidRPr="003406C0">
        <w:rPr>
          <w:rFonts w:ascii="仿宋" w:eastAsia="仿宋" w:hAnsi="仿宋" w:cs="Times New Roman"/>
          <w:kern w:val="0"/>
          <w:szCs w:val="21"/>
          <w:highlight w:val="cyan"/>
        </w:rPr>
        <w:instrText>http://www.mohurd.gov.cn/xytj/tjzljsxytjgb/jstjnj</w:instrText>
      </w:r>
      <w:ins w:id="20" w:author="Owen" w:date="2022-03-22T19:56:00Z">
        <w:r w:rsidR="00C7384F">
          <w:rPr>
            <w:rFonts w:ascii="仿宋" w:eastAsia="仿宋" w:hAnsi="仿宋" w:cs="Times New Roman"/>
            <w:kern w:val="0"/>
            <w:szCs w:val="21"/>
            <w:highlight w:val="cyan"/>
          </w:rPr>
          <w:instrText xml:space="preserve">" </w:instrText>
        </w:r>
      </w:ins>
      <w:r w:rsidR="00C7384F">
        <w:rPr>
          <w:rFonts w:ascii="仿宋" w:eastAsia="仿宋" w:hAnsi="仿宋" w:cs="Times New Roman"/>
          <w:kern w:val="0"/>
          <w:szCs w:val="21"/>
          <w:highlight w:val="cyan"/>
        </w:rPr>
        <w:fldChar w:fldCharType="separate"/>
      </w:r>
      <w:r w:rsidR="00C7384F" w:rsidRPr="006E293C">
        <w:rPr>
          <w:rStyle w:val="a8"/>
          <w:rFonts w:ascii="仿宋" w:eastAsia="仿宋" w:hAnsi="仿宋" w:cs="Times New Roman"/>
          <w:kern w:val="0"/>
          <w:szCs w:val="21"/>
          <w:highlight w:val="cyan"/>
        </w:rPr>
        <w:t>http://www.mohurd.gov.cn/xytj/tjzljsxytjgb/jstjnj</w:t>
      </w:r>
      <w:r w:rsidR="00C7384F">
        <w:rPr>
          <w:rFonts w:ascii="仿宋" w:eastAsia="仿宋" w:hAnsi="仿宋" w:cs="Times New Roman"/>
          <w:kern w:val="0"/>
          <w:szCs w:val="21"/>
          <w:highlight w:val="cyan"/>
        </w:rPr>
        <w:fldChar w:fldCharType="end"/>
      </w:r>
      <w:bookmarkEnd w:id="18"/>
    </w:p>
    <w:p w14:paraId="19858E0F" w14:textId="77777777" w:rsidR="00C7384F" w:rsidRPr="003406C0" w:rsidRDefault="00C7384F" w:rsidP="00C7384F">
      <w:pPr>
        <w:numPr>
          <w:ilvl w:val="1"/>
          <w:numId w:val="21"/>
        </w:numPr>
        <w:wordWrap w:val="0"/>
        <w:ind w:left="420"/>
        <w:rPr>
          <w:rFonts w:ascii="仿宋" w:eastAsia="仿宋" w:hAnsi="仿宋" w:cs="Times New Roman"/>
          <w:kern w:val="0"/>
          <w:szCs w:val="21"/>
          <w:highlight w:val="cyan"/>
          <w:lang w:eastAsia="en-US"/>
        </w:rPr>
      </w:pPr>
      <w:bookmarkStart w:id="21" w:name="_Ref98702681"/>
      <w:r w:rsidRPr="003406C0">
        <w:rPr>
          <w:rFonts w:ascii="仿宋" w:eastAsia="仿宋" w:hAnsi="仿宋" w:cs="Times New Roman"/>
          <w:kern w:val="0"/>
          <w:szCs w:val="21"/>
          <w:highlight w:val="cyan"/>
          <w:lang w:eastAsia="en-US"/>
        </w:rPr>
        <w:t xml:space="preserve">China Urban Water Supply and Drainage Association,2019.2018 Urban Drainage Statistical Yearbook: China Urban Water Association. </w:t>
      </w:r>
      <w:r w:rsidRPr="003406C0">
        <w:rPr>
          <w:rFonts w:ascii="仿宋" w:eastAsia="仿宋" w:hAnsi="仿宋" w:cs="Times New Roman"/>
          <w:szCs w:val="21"/>
          <w:highlight w:val="cyan"/>
        </w:rPr>
        <w:t>(</w:t>
      </w:r>
      <w:proofErr w:type="gramStart"/>
      <w:r w:rsidRPr="003406C0">
        <w:rPr>
          <w:rFonts w:ascii="仿宋" w:eastAsia="仿宋" w:hAnsi="仿宋" w:cs="Times New Roman"/>
          <w:szCs w:val="21"/>
          <w:highlight w:val="cyan"/>
        </w:rPr>
        <w:t>in</w:t>
      </w:r>
      <w:proofErr w:type="gramEnd"/>
      <w:r w:rsidRPr="003406C0">
        <w:rPr>
          <w:rFonts w:ascii="仿宋" w:eastAsia="仿宋" w:hAnsi="仿宋" w:cs="Times New Roman"/>
          <w:szCs w:val="21"/>
          <w:highlight w:val="cyan"/>
        </w:rPr>
        <w:t xml:space="preserve"> Chinese)</w:t>
      </w:r>
      <w:bookmarkEnd w:id="21"/>
    </w:p>
    <w:p w14:paraId="7B2C9F2B" w14:textId="1F2EC52B" w:rsidR="00297D0F" w:rsidRDefault="00297D0F" w:rsidP="00297D0F">
      <w:pPr>
        <w:numPr>
          <w:ilvl w:val="1"/>
          <w:numId w:val="21"/>
        </w:numPr>
        <w:wordWrap w:val="0"/>
        <w:ind w:left="420"/>
        <w:rPr>
          <w:rFonts w:ascii="仿宋" w:eastAsia="仿宋" w:hAnsi="仿宋" w:cs="Times New Roman"/>
          <w:kern w:val="0"/>
          <w:szCs w:val="21"/>
          <w:highlight w:val="cyan"/>
        </w:rPr>
      </w:pPr>
      <w:bookmarkStart w:id="22" w:name="_Ref98702896"/>
      <w:r w:rsidRPr="003406C0">
        <w:rPr>
          <w:rFonts w:ascii="仿宋" w:eastAsia="仿宋" w:hAnsi="仿宋" w:cs="Times New Roman"/>
          <w:kern w:val="0"/>
          <w:szCs w:val="21"/>
          <w:highlight w:val="cyan"/>
        </w:rPr>
        <w:t xml:space="preserve">Tong Jiang., et al. Projections of economic changes in China and sub-provinces under shared socio-economic pathways[J]. Advances in Climate Change Research,2018,14(01):50-58 (in </w:t>
      </w:r>
      <w:proofErr w:type="spellStart"/>
      <w:r w:rsidRPr="003406C0">
        <w:rPr>
          <w:rFonts w:ascii="仿宋" w:eastAsia="仿宋" w:hAnsi="仿宋" w:cs="Times New Roman"/>
          <w:kern w:val="0"/>
          <w:szCs w:val="21"/>
          <w:highlight w:val="cyan"/>
        </w:rPr>
        <w:t>chinese</w:t>
      </w:r>
      <w:proofErr w:type="spellEnd"/>
      <w:r w:rsidRPr="003406C0">
        <w:rPr>
          <w:rFonts w:ascii="仿宋" w:eastAsia="仿宋" w:hAnsi="仿宋" w:cs="Times New Roman"/>
          <w:kern w:val="0"/>
          <w:szCs w:val="21"/>
          <w:highlight w:val="cyan"/>
        </w:rPr>
        <w:t>).</w:t>
      </w:r>
      <w:bookmarkEnd w:id="22"/>
    </w:p>
    <w:p w14:paraId="183E0080" w14:textId="77777777" w:rsidR="006B0D9B" w:rsidRPr="003406C0" w:rsidRDefault="006B0D9B" w:rsidP="006B0D9B">
      <w:pPr>
        <w:numPr>
          <w:ilvl w:val="1"/>
          <w:numId w:val="21"/>
        </w:numPr>
        <w:wordWrap w:val="0"/>
        <w:ind w:left="420"/>
        <w:rPr>
          <w:rFonts w:ascii="仿宋" w:eastAsia="仿宋" w:hAnsi="仿宋" w:cs="Times New Roman"/>
          <w:kern w:val="0"/>
          <w:szCs w:val="21"/>
          <w:highlight w:val="cyan"/>
        </w:rPr>
      </w:pPr>
      <w:bookmarkStart w:id="23" w:name="_Ref98702894"/>
      <w:r w:rsidRPr="003406C0">
        <w:rPr>
          <w:rFonts w:ascii="仿宋" w:eastAsia="仿宋" w:hAnsi="仿宋" w:cs="Times New Roman"/>
          <w:kern w:val="0"/>
          <w:szCs w:val="21"/>
          <w:highlight w:val="cyan"/>
        </w:rPr>
        <w:t xml:space="preserve">Tong Jiang., et al. </w:t>
      </w:r>
      <w:proofErr w:type="spellStart"/>
      <w:r w:rsidRPr="003406C0">
        <w:rPr>
          <w:rFonts w:ascii="仿宋" w:eastAsia="仿宋" w:hAnsi="仿宋" w:cs="Times New Roman"/>
          <w:kern w:val="0"/>
          <w:szCs w:val="21"/>
          <w:highlight w:val="cyan"/>
        </w:rPr>
        <w:t>IPCCPredicting</w:t>
      </w:r>
      <w:proofErr w:type="spellEnd"/>
      <w:r w:rsidRPr="003406C0">
        <w:rPr>
          <w:rFonts w:ascii="仿宋" w:eastAsia="仿宋" w:hAnsi="仿宋" w:cs="Times New Roman"/>
          <w:kern w:val="0"/>
          <w:szCs w:val="21"/>
          <w:highlight w:val="cyan"/>
        </w:rPr>
        <w:t xml:space="preserve"> population change in China and sub-provinces under shared socio-economic pathways[J]. Advances in Climate Change Research,2017,13(02):128-137 (in </w:t>
      </w:r>
      <w:proofErr w:type="spellStart"/>
      <w:r w:rsidRPr="003406C0">
        <w:rPr>
          <w:rFonts w:ascii="仿宋" w:eastAsia="仿宋" w:hAnsi="仿宋" w:cs="Times New Roman"/>
          <w:kern w:val="0"/>
          <w:szCs w:val="21"/>
          <w:highlight w:val="cyan"/>
        </w:rPr>
        <w:t>chinese</w:t>
      </w:r>
      <w:proofErr w:type="spellEnd"/>
      <w:r w:rsidRPr="003406C0">
        <w:rPr>
          <w:rFonts w:ascii="仿宋" w:eastAsia="仿宋" w:hAnsi="仿宋" w:cs="Times New Roman"/>
          <w:kern w:val="0"/>
          <w:szCs w:val="21"/>
          <w:highlight w:val="cyan"/>
        </w:rPr>
        <w:t>).</w:t>
      </w:r>
      <w:bookmarkEnd w:id="23"/>
    </w:p>
    <w:p w14:paraId="034DC197" w14:textId="7A3F5EF7" w:rsidR="00AA7F7E" w:rsidRDefault="00AA7F7E" w:rsidP="00AA7F7E">
      <w:pPr>
        <w:pStyle w:val="afa"/>
        <w:numPr>
          <w:ilvl w:val="0"/>
          <w:numId w:val="21"/>
        </w:numPr>
      </w:pPr>
      <w:r>
        <w:rPr>
          <w:rFonts w:ascii="仿宋" w:eastAsia="仿宋" w:hAnsi="仿宋" w:hint="eastAsia"/>
          <w:sz w:val="22"/>
          <w:szCs w:val="22"/>
        </w:rPr>
        <w:t>田子陶， 陈晓勇， 张翰超.融合时序数据和面板数据的 LSTM-RBF 城区面积预测模型[J].测绘与</w:t>
      </w:r>
      <w:r w:rsidRPr="00AA7F7E">
        <w:rPr>
          <w:rFonts w:ascii="仿宋" w:eastAsia="仿宋" w:hAnsi="仿宋" w:hint="eastAsia"/>
          <w:sz w:val="22"/>
          <w:szCs w:val="22"/>
        </w:rPr>
        <w:t>空间地理信息，2020，43(05):116-120.</w:t>
      </w:r>
    </w:p>
    <w:p w14:paraId="02405ABB" w14:textId="762BDB8B" w:rsidR="00AA7F7E" w:rsidRDefault="00AA7F7E" w:rsidP="00AA7F7E">
      <w:pPr>
        <w:numPr>
          <w:ilvl w:val="1"/>
          <w:numId w:val="21"/>
        </w:numPr>
        <w:wordWrap w:val="0"/>
        <w:ind w:left="420"/>
        <w:rPr>
          <w:rFonts w:ascii="仿宋" w:eastAsia="仿宋" w:hAnsi="仿宋" w:cs="Times New Roman"/>
          <w:kern w:val="0"/>
          <w:szCs w:val="21"/>
          <w:highlight w:val="cyan"/>
        </w:rPr>
      </w:pPr>
      <w:bookmarkStart w:id="24" w:name="_Ref69850762"/>
      <w:bookmarkStart w:id="25" w:name="_Ref98870068"/>
      <w:proofErr w:type="spellStart"/>
      <w:r w:rsidRPr="003406C0">
        <w:rPr>
          <w:rFonts w:ascii="仿宋" w:eastAsia="仿宋" w:hAnsi="仿宋" w:cs="Times New Roman"/>
          <w:kern w:val="0"/>
          <w:szCs w:val="21"/>
          <w:highlight w:val="cyan"/>
        </w:rPr>
        <w:t>XinQI</w:t>
      </w:r>
      <w:proofErr w:type="spellEnd"/>
      <w:r w:rsidRPr="003406C0">
        <w:rPr>
          <w:rFonts w:ascii="仿宋" w:eastAsia="仿宋" w:hAnsi="仿宋" w:cs="Times New Roman"/>
          <w:kern w:val="0"/>
          <w:szCs w:val="21"/>
          <w:highlight w:val="cyan"/>
        </w:rPr>
        <w:t xml:space="preserve"> Zheng et al. The Limiting Scale of Urban Land Growth in China[J], China Population, Resources and Environment</w:t>
      </w:r>
      <w:r w:rsidRPr="003406C0">
        <w:rPr>
          <w:rFonts w:ascii="仿宋" w:eastAsia="仿宋" w:hAnsi="仿宋" w:cs="Times New Roman" w:hint="eastAsia"/>
          <w:kern w:val="0"/>
          <w:szCs w:val="21"/>
          <w:highlight w:val="cyan"/>
        </w:rPr>
        <w:t>，</w:t>
      </w:r>
      <w:r w:rsidRPr="003406C0">
        <w:rPr>
          <w:rFonts w:ascii="仿宋" w:eastAsia="仿宋" w:hAnsi="仿宋" w:cs="Times New Roman"/>
          <w:kern w:val="0"/>
          <w:szCs w:val="21"/>
          <w:highlight w:val="cyan"/>
        </w:rPr>
        <w:t>2013，23(08):55-61.</w:t>
      </w:r>
      <w:bookmarkEnd w:id="24"/>
      <w:r w:rsidRPr="003406C0">
        <w:rPr>
          <w:rFonts w:ascii="仿宋" w:eastAsia="仿宋" w:hAnsi="仿宋" w:cs="Times New Roman"/>
          <w:kern w:val="0"/>
          <w:szCs w:val="21"/>
          <w:highlight w:val="cyan"/>
        </w:rPr>
        <w:t xml:space="preserve"> (in </w:t>
      </w:r>
      <w:proofErr w:type="spellStart"/>
      <w:r w:rsidRPr="003406C0">
        <w:rPr>
          <w:rFonts w:ascii="仿宋" w:eastAsia="仿宋" w:hAnsi="仿宋" w:cs="Times New Roman"/>
          <w:kern w:val="0"/>
          <w:szCs w:val="21"/>
          <w:highlight w:val="cyan"/>
        </w:rPr>
        <w:t>chinese</w:t>
      </w:r>
      <w:proofErr w:type="spellEnd"/>
      <w:r w:rsidRPr="003406C0">
        <w:rPr>
          <w:rFonts w:ascii="仿宋" w:eastAsia="仿宋" w:hAnsi="仿宋" w:cs="Times New Roman"/>
          <w:kern w:val="0"/>
          <w:szCs w:val="21"/>
          <w:highlight w:val="cyan"/>
        </w:rPr>
        <w:t>).</w:t>
      </w:r>
      <w:bookmarkEnd w:id="25"/>
    </w:p>
    <w:p w14:paraId="190DFEE5" w14:textId="50B9675A" w:rsidR="00B77BC1" w:rsidRDefault="00B77BC1" w:rsidP="00B77BC1">
      <w:pPr>
        <w:pStyle w:val="afa"/>
        <w:numPr>
          <w:ilvl w:val="0"/>
          <w:numId w:val="21"/>
        </w:numPr>
      </w:pPr>
      <w:r>
        <w:rPr>
          <w:rFonts w:ascii="仿宋" w:eastAsia="仿宋" w:hAnsi="仿宋" w:hint="eastAsia"/>
          <w:sz w:val="22"/>
          <w:szCs w:val="22"/>
        </w:rPr>
        <w:t xml:space="preserve">Tilman David，Clark Michael，Global diets link environmental sustainability and human </w:t>
      </w:r>
      <w:r w:rsidRPr="00B77BC1">
        <w:rPr>
          <w:rFonts w:ascii="仿宋" w:eastAsia="仿宋" w:hAnsi="仿宋" w:hint="eastAsia"/>
          <w:sz w:val="22"/>
          <w:szCs w:val="22"/>
        </w:rPr>
        <w:t xml:space="preserve">health[J]，Nature，2014，515(7528):518-22. </w:t>
      </w:r>
    </w:p>
    <w:p w14:paraId="604ED378" w14:textId="77777777" w:rsidR="006B0D9B" w:rsidRPr="003406C0" w:rsidRDefault="006B0D9B" w:rsidP="00AA7F7E">
      <w:pPr>
        <w:wordWrap w:val="0"/>
        <w:ind w:left="420"/>
        <w:rPr>
          <w:rFonts w:ascii="仿宋" w:eastAsia="仿宋" w:hAnsi="仿宋" w:cs="Times New Roman"/>
          <w:kern w:val="0"/>
          <w:szCs w:val="21"/>
          <w:highlight w:val="cyan"/>
        </w:rPr>
      </w:pPr>
    </w:p>
    <w:p w14:paraId="615CF897" w14:textId="77777777" w:rsidR="00C7384F" w:rsidRPr="003406C0" w:rsidRDefault="00C7384F" w:rsidP="00297D0F">
      <w:pPr>
        <w:wordWrap w:val="0"/>
        <w:ind w:left="420"/>
        <w:rPr>
          <w:rFonts w:ascii="仿宋" w:eastAsia="仿宋" w:hAnsi="仿宋" w:cs="Times New Roman"/>
          <w:kern w:val="0"/>
          <w:szCs w:val="21"/>
          <w:highlight w:val="cyan"/>
        </w:rPr>
      </w:pPr>
    </w:p>
    <w:p w14:paraId="171788F1" w14:textId="2862D08D" w:rsidR="00743470" w:rsidRPr="00D0299C" w:rsidRDefault="00743470" w:rsidP="000464B2">
      <w:pPr>
        <w:spacing w:beforeLines="50" w:before="120"/>
        <w:ind w:left="420" w:hangingChars="200" w:hanging="420"/>
        <w:rPr>
          <w:rFonts w:ascii="Times New Roman" w:hAnsi="Times New Roman" w:cs="Times New Roman"/>
        </w:rPr>
      </w:pPr>
    </w:p>
    <w:sectPr w:rsidR="00743470" w:rsidRPr="00D0299C" w:rsidSect="000F1B83">
      <w:pgSz w:w="11906" w:h="16838"/>
      <w:pgMar w:top="1985" w:right="1701" w:bottom="1701" w:left="1701" w:header="851" w:footer="992"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Jonathan Vause" w:date="2021-12-31T11:18:00Z" w:initials="JV">
    <w:p w14:paraId="41B12339" w14:textId="77777777" w:rsidR="005765AD" w:rsidRDefault="005765AD" w:rsidP="005765AD">
      <w:pPr>
        <w:pStyle w:val="af1"/>
        <w:ind w:firstLine="420"/>
      </w:pPr>
      <w:r>
        <w:rPr>
          <w:rStyle w:val="af0"/>
        </w:rPr>
        <w:annotationRef/>
      </w:r>
      <w:r>
        <w:t>‘Present and Predicted Sludge Production [Pattern, but is this necessary?]’ is better?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B123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575" w16cex:dateUtc="2021-12-31T03: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B12339" w16cid:durableId="257965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75EC5" w14:textId="77777777" w:rsidR="00CD6D4D" w:rsidRDefault="00CD6D4D" w:rsidP="00DA31A6">
      <w:r>
        <w:separator/>
      </w:r>
    </w:p>
  </w:endnote>
  <w:endnote w:type="continuationSeparator" w:id="0">
    <w:p w14:paraId="3791BA94" w14:textId="77777777" w:rsidR="00CD6D4D" w:rsidRDefault="00CD6D4D" w:rsidP="00DA3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eiryo UI">
    <w:panose1 w:val="020B0604030504040204"/>
    <w:charset w:val="80"/>
    <w:family w:val="swiss"/>
    <w:pitch w:val="variable"/>
    <w:sig w:usb0="E00002FF" w:usb1="6AC7FFFF"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 w:name="SFBX1728">
    <w:altName w:val="DengXian"/>
    <w:panose1 w:val="020B0604020202020204"/>
    <w:charset w:val="86"/>
    <w:family w:val="auto"/>
    <w:notTrueType/>
    <w:pitch w:val="default"/>
    <w:sig w:usb0="00000001" w:usb1="080E0000" w:usb2="00000010" w:usb3="00000000" w:csb0="00040000" w:csb1="00000000"/>
  </w:font>
  <w:font w:name="OneGulliverA">
    <w:altName w:val="微软雅黑"/>
    <w:panose1 w:val="020B0604020202020204"/>
    <w:charset w:val="86"/>
    <w:family w:val="auto"/>
    <w:notTrueType/>
    <w:pitch w:val="default"/>
    <w:sig w:usb0="00000000"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NimbusRomNo9L">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0919815"/>
      <w:docPartObj>
        <w:docPartGallery w:val="Page Numbers (Bottom of Page)"/>
        <w:docPartUnique/>
      </w:docPartObj>
    </w:sdtPr>
    <w:sdtEndPr/>
    <w:sdtContent>
      <w:p w14:paraId="5945B6C1" w14:textId="2133CB0E" w:rsidR="004476B6" w:rsidRDefault="004476B6">
        <w:pPr>
          <w:pStyle w:val="a5"/>
          <w:jc w:val="center"/>
        </w:pPr>
        <w:r>
          <w:t>S</w:t>
        </w:r>
        <w:r>
          <w:fldChar w:fldCharType="begin"/>
        </w:r>
        <w:r>
          <w:instrText>PAGE   \* MERGEFORMAT</w:instrText>
        </w:r>
        <w:r>
          <w:fldChar w:fldCharType="separate"/>
        </w:r>
        <w:r w:rsidR="00A21449" w:rsidRPr="00A21449">
          <w:rPr>
            <w:noProof/>
            <w:lang w:val="zh-CN"/>
          </w:rPr>
          <w:t>17</w:t>
        </w:r>
        <w:r>
          <w:fldChar w:fldCharType="end"/>
        </w:r>
      </w:p>
    </w:sdtContent>
  </w:sdt>
  <w:p w14:paraId="3852C41A" w14:textId="77777777" w:rsidR="004476B6" w:rsidRDefault="004476B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4EBC1" w14:textId="77777777" w:rsidR="00CD6D4D" w:rsidRDefault="00CD6D4D" w:rsidP="00DA31A6">
      <w:r>
        <w:separator/>
      </w:r>
    </w:p>
  </w:footnote>
  <w:footnote w:type="continuationSeparator" w:id="0">
    <w:p w14:paraId="28119D84" w14:textId="77777777" w:rsidR="00CD6D4D" w:rsidRDefault="00CD6D4D" w:rsidP="00DA31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1B5F"/>
    <w:multiLevelType w:val="hybridMultilevel"/>
    <w:tmpl w:val="9E84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77FD4"/>
    <w:multiLevelType w:val="hybridMultilevel"/>
    <w:tmpl w:val="F9003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1833F0"/>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F95984"/>
    <w:multiLevelType w:val="hybridMultilevel"/>
    <w:tmpl w:val="B276F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B53FC7"/>
    <w:multiLevelType w:val="hybridMultilevel"/>
    <w:tmpl w:val="B08A4ABA"/>
    <w:lvl w:ilvl="0" w:tplc="14507F2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0A28FC"/>
    <w:multiLevelType w:val="hybridMultilevel"/>
    <w:tmpl w:val="50646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325A28"/>
    <w:multiLevelType w:val="multilevel"/>
    <w:tmpl w:val="D4F8B544"/>
    <w:lvl w:ilvl="0">
      <w:start w:val="2"/>
      <w:numFmt w:val="decimal"/>
      <w:lvlText w:val="%1"/>
      <w:lvlJc w:val="left"/>
      <w:pPr>
        <w:ind w:left="413" w:hanging="413"/>
      </w:pPr>
      <w:rPr>
        <w:rFonts w:hint="default"/>
      </w:rPr>
    </w:lvl>
    <w:lvl w:ilvl="1">
      <w:start w:val="2"/>
      <w:numFmt w:val="decimal"/>
      <w:lvlText w:val="%1.%2"/>
      <w:lvlJc w:val="left"/>
      <w:pPr>
        <w:ind w:left="413" w:hanging="4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3D705A5"/>
    <w:multiLevelType w:val="multilevel"/>
    <w:tmpl w:val="6F080DFC"/>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2"/>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4F3C07"/>
    <w:multiLevelType w:val="multilevel"/>
    <w:tmpl w:val="3E3CD8A0"/>
    <w:lvl w:ilvl="0">
      <w:start w:val="2"/>
      <w:numFmt w:val="decimal"/>
      <w:lvlText w:val="%1"/>
      <w:lvlJc w:val="left"/>
      <w:pPr>
        <w:ind w:left="563" w:hanging="563"/>
      </w:pPr>
      <w:rPr>
        <w:rFonts w:hint="default"/>
        <w:sz w:val="28"/>
      </w:rPr>
    </w:lvl>
    <w:lvl w:ilvl="1">
      <w:start w:val="2"/>
      <w:numFmt w:val="decimal"/>
      <w:lvlText w:val="%1.%2"/>
      <w:lvlJc w:val="left"/>
      <w:pPr>
        <w:ind w:left="563" w:hanging="563"/>
      </w:pPr>
      <w:rPr>
        <w:rFonts w:hint="default"/>
        <w:sz w:val="28"/>
      </w:rPr>
    </w:lvl>
    <w:lvl w:ilvl="2">
      <w:start w:val="5"/>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0" w15:restartNumberingAfterBreak="0">
    <w:nsid w:val="3DDC6FD0"/>
    <w:multiLevelType w:val="hybridMultilevel"/>
    <w:tmpl w:val="F9003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67178"/>
    <w:multiLevelType w:val="multilevel"/>
    <w:tmpl w:val="ABA8F1F6"/>
    <w:lvl w:ilvl="0">
      <w:start w:val="2"/>
      <w:numFmt w:val="decimal"/>
      <w:lvlText w:val="%1"/>
      <w:lvlJc w:val="left"/>
      <w:pPr>
        <w:ind w:left="413" w:hanging="413"/>
      </w:pPr>
      <w:rPr>
        <w:rFonts w:hint="default"/>
      </w:rPr>
    </w:lvl>
    <w:lvl w:ilvl="1">
      <w:start w:val="1"/>
      <w:numFmt w:val="decimal"/>
      <w:lvlText w:val="%1.%2"/>
      <w:lvlJc w:val="left"/>
      <w:pPr>
        <w:ind w:left="413" w:hanging="4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72A666E"/>
    <w:multiLevelType w:val="hybridMultilevel"/>
    <w:tmpl w:val="86A4C284"/>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B12347"/>
    <w:multiLevelType w:val="multilevel"/>
    <w:tmpl w:val="41523B58"/>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BC446A3"/>
    <w:multiLevelType w:val="hybridMultilevel"/>
    <w:tmpl w:val="2EE2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4A0C78"/>
    <w:multiLevelType w:val="hybridMultilevel"/>
    <w:tmpl w:val="763C686A"/>
    <w:lvl w:ilvl="0" w:tplc="51A0CD24">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D105B10"/>
    <w:multiLevelType w:val="hybridMultilevel"/>
    <w:tmpl w:val="00F4E068"/>
    <w:lvl w:ilvl="0" w:tplc="0A2EC2CE">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39F75C1"/>
    <w:multiLevelType w:val="hybridMultilevel"/>
    <w:tmpl w:val="E340B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CD7EE2"/>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E32A5B"/>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13ABB"/>
    <w:multiLevelType w:val="multilevel"/>
    <w:tmpl w:val="CEF634E4"/>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14"/>
  </w:num>
  <w:num w:numId="3">
    <w:abstractNumId w:val="4"/>
  </w:num>
  <w:num w:numId="4">
    <w:abstractNumId w:val="0"/>
  </w:num>
  <w:num w:numId="5">
    <w:abstractNumId w:val="10"/>
  </w:num>
  <w:num w:numId="6">
    <w:abstractNumId w:val="17"/>
  </w:num>
  <w:num w:numId="7">
    <w:abstractNumId w:val="18"/>
  </w:num>
  <w:num w:numId="8">
    <w:abstractNumId w:val="6"/>
  </w:num>
  <w:num w:numId="9">
    <w:abstractNumId w:val="12"/>
  </w:num>
  <w:num w:numId="10">
    <w:abstractNumId w:val="16"/>
  </w:num>
  <w:num w:numId="11">
    <w:abstractNumId w:val="5"/>
  </w:num>
  <w:num w:numId="12">
    <w:abstractNumId w:val="15"/>
  </w:num>
  <w:num w:numId="13">
    <w:abstractNumId w:val="19"/>
  </w:num>
  <w:num w:numId="14">
    <w:abstractNumId w:val="3"/>
  </w:num>
  <w:num w:numId="15">
    <w:abstractNumId w:val="11"/>
  </w:num>
  <w:num w:numId="16">
    <w:abstractNumId w:val="8"/>
  </w:num>
  <w:num w:numId="17">
    <w:abstractNumId w:val="20"/>
  </w:num>
  <w:num w:numId="18">
    <w:abstractNumId w:val="7"/>
  </w:num>
  <w:num w:numId="19">
    <w:abstractNumId w:val="13"/>
  </w:num>
  <w:num w:numId="20">
    <w:abstractNumId w:val="9"/>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388C"/>
    <w:rsid w:val="00003A90"/>
    <w:rsid w:val="00006C26"/>
    <w:rsid w:val="00011F5D"/>
    <w:rsid w:val="000162CD"/>
    <w:rsid w:val="00016BAF"/>
    <w:rsid w:val="00017143"/>
    <w:rsid w:val="000203BE"/>
    <w:rsid w:val="00023F44"/>
    <w:rsid w:val="00030E01"/>
    <w:rsid w:val="0003414F"/>
    <w:rsid w:val="00035FF5"/>
    <w:rsid w:val="0003685B"/>
    <w:rsid w:val="000464B2"/>
    <w:rsid w:val="00066682"/>
    <w:rsid w:val="000840AB"/>
    <w:rsid w:val="00086B8E"/>
    <w:rsid w:val="00094698"/>
    <w:rsid w:val="00094FBF"/>
    <w:rsid w:val="00095C17"/>
    <w:rsid w:val="000A1A1C"/>
    <w:rsid w:val="000A6AE9"/>
    <w:rsid w:val="000A771B"/>
    <w:rsid w:val="000B1F60"/>
    <w:rsid w:val="000B30D8"/>
    <w:rsid w:val="000B3D7E"/>
    <w:rsid w:val="000B688B"/>
    <w:rsid w:val="000C22AB"/>
    <w:rsid w:val="000C22C9"/>
    <w:rsid w:val="000C2940"/>
    <w:rsid w:val="000C2B6C"/>
    <w:rsid w:val="000D1DE1"/>
    <w:rsid w:val="000D60C1"/>
    <w:rsid w:val="000E1DD9"/>
    <w:rsid w:val="000F1B83"/>
    <w:rsid w:val="000F2517"/>
    <w:rsid w:val="000F7C6A"/>
    <w:rsid w:val="001112A5"/>
    <w:rsid w:val="00113348"/>
    <w:rsid w:val="00124BE7"/>
    <w:rsid w:val="00133043"/>
    <w:rsid w:val="00136E34"/>
    <w:rsid w:val="00137315"/>
    <w:rsid w:val="00144C28"/>
    <w:rsid w:val="00144C42"/>
    <w:rsid w:val="00150B5B"/>
    <w:rsid w:val="00152D75"/>
    <w:rsid w:val="00167ADC"/>
    <w:rsid w:val="00174064"/>
    <w:rsid w:val="00183546"/>
    <w:rsid w:val="001842D1"/>
    <w:rsid w:val="00186C3E"/>
    <w:rsid w:val="00191EA7"/>
    <w:rsid w:val="001920E6"/>
    <w:rsid w:val="00195974"/>
    <w:rsid w:val="00197120"/>
    <w:rsid w:val="001A320B"/>
    <w:rsid w:val="001A6065"/>
    <w:rsid w:val="001A6CA9"/>
    <w:rsid w:val="001D3CEB"/>
    <w:rsid w:val="001D5A8F"/>
    <w:rsid w:val="001E46F1"/>
    <w:rsid w:val="001F4F4C"/>
    <w:rsid w:val="001F5130"/>
    <w:rsid w:val="002013F0"/>
    <w:rsid w:val="002045CC"/>
    <w:rsid w:val="002061C6"/>
    <w:rsid w:val="0020736C"/>
    <w:rsid w:val="002076E3"/>
    <w:rsid w:val="002105AB"/>
    <w:rsid w:val="00214E92"/>
    <w:rsid w:val="00214FE4"/>
    <w:rsid w:val="00242C9D"/>
    <w:rsid w:val="00246560"/>
    <w:rsid w:val="0025253D"/>
    <w:rsid w:val="00253D1C"/>
    <w:rsid w:val="0025507A"/>
    <w:rsid w:val="002566A1"/>
    <w:rsid w:val="002733B2"/>
    <w:rsid w:val="002757F8"/>
    <w:rsid w:val="00295231"/>
    <w:rsid w:val="00297D0F"/>
    <w:rsid w:val="002A22B9"/>
    <w:rsid w:val="002A3D33"/>
    <w:rsid w:val="002A5124"/>
    <w:rsid w:val="002A649E"/>
    <w:rsid w:val="002B1608"/>
    <w:rsid w:val="002B3327"/>
    <w:rsid w:val="002B47C4"/>
    <w:rsid w:val="002B7FC9"/>
    <w:rsid w:val="002C2C62"/>
    <w:rsid w:val="002E48A5"/>
    <w:rsid w:val="002E6709"/>
    <w:rsid w:val="002E6C0B"/>
    <w:rsid w:val="002F0363"/>
    <w:rsid w:val="002F3C7E"/>
    <w:rsid w:val="002F3DFA"/>
    <w:rsid w:val="002F7793"/>
    <w:rsid w:val="00300AEC"/>
    <w:rsid w:val="0030304E"/>
    <w:rsid w:val="003132CE"/>
    <w:rsid w:val="00313B21"/>
    <w:rsid w:val="00316559"/>
    <w:rsid w:val="00317BF1"/>
    <w:rsid w:val="00322CC9"/>
    <w:rsid w:val="003238A2"/>
    <w:rsid w:val="00325A7B"/>
    <w:rsid w:val="00327336"/>
    <w:rsid w:val="00334FC0"/>
    <w:rsid w:val="00337A3F"/>
    <w:rsid w:val="00337F12"/>
    <w:rsid w:val="003437DB"/>
    <w:rsid w:val="00354B35"/>
    <w:rsid w:val="00356F27"/>
    <w:rsid w:val="00364C1E"/>
    <w:rsid w:val="003742EC"/>
    <w:rsid w:val="003905EC"/>
    <w:rsid w:val="0039170D"/>
    <w:rsid w:val="003A3790"/>
    <w:rsid w:val="003A3AF5"/>
    <w:rsid w:val="003C0453"/>
    <w:rsid w:val="003C0941"/>
    <w:rsid w:val="003C2A34"/>
    <w:rsid w:val="003C322D"/>
    <w:rsid w:val="003C6A69"/>
    <w:rsid w:val="003C7F63"/>
    <w:rsid w:val="003D0EE6"/>
    <w:rsid w:val="003D1155"/>
    <w:rsid w:val="003D67D9"/>
    <w:rsid w:val="003D6FE4"/>
    <w:rsid w:val="003F36C5"/>
    <w:rsid w:val="003F5568"/>
    <w:rsid w:val="003F79ED"/>
    <w:rsid w:val="00401526"/>
    <w:rsid w:val="00413374"/>
    <w:rsid w:val="004149B5"/>
    <w:rsid w:val="00417378"/>
    <w:rsid w:val="00423BDC"/>
    <w:rsid w:val="00425416"/>
    <w:rsid w:val="00427E3E"/>
    <w:rsid w:val="004403B1"/>
    <w:rsid w:val="0044310C"/>
    <w:rsid w:val="00443421"/>
    <w:rsid w:val="004476B6"/>
    <w:rsid w:val="00453F55"/>
    <w:rsid w:val="00457351"/>
    <w:rsid w:val="004576B7"/>
    <w:rsid w:val="004617E4"/>
    <w:rsid w:val="00464B77"/>
    <w:rsid w:val="0047481A"/>
    <w:rsid w:val="0047798C"/>
    <w:rsid w:val="00477EA3"/>
    <w:rsid w:val="00480C67"/>
    <w:rsid w:val="004852D9"/>
    <w:rsid w:val="004900A7"/>
    <w:rsid w:val="00490AD1"/>
    <w:rsid w:val="00490BDC"/>
    <w:rsid w:val="0049213F"/>
    <w:rsid w:val="004A0D2E"/>
    <w:rsid w:val="004A1571"/>
    <w:rsid w:val="004A4BFB"/>
    <w:rsid w:val="004B5140"/>
    <w:rsid w:val="004B7094"/>
    <w:rsid w:val="004D5962"/>
    <w:rsid w:val="004D6D80"/>
    <w:rsid w:val="004D755B"/>
    <w:rsid w:val="004E07A6"/>
    <w:rsid w:val="004E5B71"/>
    <w:rsid w:val="004F2450"/>
    <w:rsid w:val="00501099"/>
    <w:rsid w:val="0050585C"/>
    <w:rsid w:val="00510BB4"/>
    <w:rsid w:val="00512C34"/>
    <w:rsid w:val="00515166"/>
    <w:rsid w:val="00520F1D"/>
    <w:rsid w:val="0052195C"/>
    <w:rsid w:val="0052202B"/>
    <w:rsid w:val="00530C79"/>
    <w:rsid w:val="005413E4"/>
    <w:rsid w:val="00543296"/>
    <w:rsid w:val="00545F96"/>
    <w:rsid w:val="0056721E"/>
    <w:rsid w:val="00573D08"/>
    <w:rsid w:val="005765AD"/>
    <w:rsid w:val="005805C9"/>
    <w:rsid w:val="00580760"/>
    <w:rsid w:val="00581FB1"/>
    <w:rsid w:val="005828BA"/>
    <w:rsid w:val="00582E89"/>
    <w:rsid w:val="00591C80"/>
    <w:rsid w:val="005B003D"/>
    <w:rsid w:val="005B0C79"/>
    <w:rsid w:val="005B3547"/>
    <w:rsid w:val="005D05B7"/>
    <w:rsid w:val="005D179B"/>
    <w:rsid w:val="005D368D"/>
    <w:rsid w:val="005D5D0B"/>
    <w:rsid w:val="005D675B"/>
    <w:rsid w:val="005D6BEA"/>
    <w:rsid w:val="005E1725"/>
    <w:rsid w:val="005E4E5A"/>
    <w:rsid w:val="00605F14"/>
    <w:rsid w:val="0061376F"/>
    <w:rsid w:val="00615FA0"/>
    <w:rsid w:val="00617089"/>
    <w:rsid w:val="006241D5"/>
    <w:rsid w:val="00630641"/>
    <w:rsid w:val="0063730B"/>
    <w:rsid w:val="006418C1"/>
    <w:rsid w:val="00647D23"/>
    <w:rsid w:val="0066736E"/>
    <w:rsid w:val="0067203A"/>
    <w:rsid w:val="00681C84"/>
    <w:rsid w:val="00681D27"/>
    <w:rsid w:val="006828A5"/>
    <w:rsid w:val="006911CE"/>
    <w:rsid w:val="00693698"/>
    <w:rsid w:val="006A02FA"/>
    <w:rsid w:val="006A19FE"/>
    <w:rsid w:val="006A3C3C"/>
    <w:rsid w:val="006A6024"/>
    <w:rsid w:val="006B0D9B"/>
    <w:rsid w:val="006B3461"/>
    <w:rsid w:val="006B3B46"/>
    <w:rsid w:val="006C0A39"/>
    <w:rsid w:val="006D00F7"/>
    <w:rsid w:val="006E00CC"/>
    <w:rsid w:val="006E6787"/>
    <w:rsid w:val="006F0FDD"/>
    <w:rsid w:val="006F3AE6"/>
    <w:rsid w:val="006F5C5F"/>
    <w:rsid w:val="00706614"/>
    <w:rsid w:val="00712DEF"/>
    <w:rsid w:val="0072688E"/>
    <w:rsid w:val="007362B0"/>
    <w:rsid w:val="0074007B"/>
    <w:rsid w:val="0074141E"/>
    <w:rsid w:val="00741B88"/>
    <w:rsid w:val="007425E3"/>
    <w:rsid w:val="00743470"/>
    <w:rsid w:val="00744477"/>
    <w:rsid w:val="00747C8C"/>
    <w:rsid w:val="0075500B"/>
    <w:rsid w:val="00755F59"/>
    <w:rsid w:val="00757320"/>
    <w:rsid w:val="00757C1A"/>
    <w:rsid w:val="00770952"/>
    <w:rsid w:val="007719B1"/>
    <w:rsid w:val="00786606"/>
    <w:rsid w:val="00786D9B"/>
    <w:rsid w:val="007962E2"/>
    <w:rsid w:val="007A3568"/>
    <w:rsid w:val="007A7172"/>
    <w:rsid w:val="007B09FE"/>
    <w:rsid w:val="007C079B"/>
    <w:rsid w:val="007C109E"/>
    <w:rsid w:val="007D14DE"/>
    <w:rsid w:val="007D1FC5"/>
    <w:rsid w:val="007D5592"/>
    <w:rsid w:val="007E0338"/>
    <w:rsid w:val="007E220C"/>
    <w:rsid w:val="007E2EAD"/>
    <w:rsid w:val="007E31E9"/>
    <w:rsid w:val="007F0FD7"/>
    <w:rsid w:val="007F12F8"/>
    <w:rsid w:val="00803E23"/>
    <w:rsid w:val="0082317A"/>
    <w:rsid w:val="00823A58"/>
    <w:rsid w:val="0082733A"/>
    <w:rsid w:val="00830C17"/>
    <w:rsid w:val="00831D47"/>
    <w:rsid w:val="00831F4A"/>
    <w:rsid w:val="00834493"/>
    <w:rsid w:val="00840659"/>
    <w:rsid w:val="00846BC4"/>
    <w:rsid w:val="00871C1A"/>
    <w:rsid w:val="00874B7A"/>
    <w:rsid w:val="00875AF7"/>
    <w:rsid w:val="00876A03"/>
    <w:rsid w:val="00882693"/>
    <w:rsid w:val="008861DA"/>
    <w:rsid w:val="008B2A36"/>
    <w:rsid w:val="008B2AC2"/>
    <w:rsid w:val="008C1636"/>
    <w:rsid w:val="008C5A68"/>
    <w:rsid w:val="008C73B9"/>
    <w:rsid w:val="008C7EA1"/>
    <w:rsid w:val="008D2526"/>
    <w:rsid w:val="008D577D"/>
    <w:rsid w:val="00901AEB"/>
    <w:rsid w:val="00904192"/>
    <w:rsid w:val="009338B0"/>
    <w:rsid w:val="00941EA8"/>
    <w:rsid w:val="00950A6D"/>
    <w:rsid w:val="0095430B"/>
    <w:rsid w:val="0096388C"/>
    <w:rsid w:val="0097077B"/>
    <w:rsid w:val="0097134F"/>
    <w:rsid w:val="0097311C"/>
    <w:rsid w:val="0097570C"/>
    <w:rsid w:val="009758CA"/>
    <w:rsid w:val="00977280"/>
    <w:rsid w:val="00982B7C"/>
    <w:rsid w:val="00985CCF"/>
    <w:rsid w:val="00994327"/>
    <w:rsid w:val="009A02A4"/>
    <w:rsid w:val="009A79D4"/>
    <w:rsid w:val="009B4D1C"/>
    <w:rsid w:val="009B62C0"/>
    <w:rsid w:val="009B65F9"/>
    <w:rsid w:val="009C3A86"/>
    <w:rsid w:val="009C4B34"/>
    <w:rsid w:val="009D1458"/>
    <w:rsid w:val="009E65FD"/>
    <w:rsid w:val="009F33F5"/>
    <w:rsid w:val="009F7F46"/>
    <w:rsid w:val="00A0640A"/>
    <w:rsid w:val="00A1008A"/>
    <w:rsid w:val="00A137F8"/>
    <w:rsid w:val="00A21449"/>
    <w:rsid w:val="00A21A79"/>
    <w:rsid w:val="00A2416E"/>
    <w:rsid w:val="00A43FC2"/>
    <w:rsid w:val="00A47C25"/>
    <w:rsid w:val="00A5270B"/>
    <w:rsid w:val="00A52CBE"/>
    <w:rsid w:val="00A66724"/>
    <w:rsid w:val="00A70043"/>
    <w:rsid w:val="00A70BC5"/>
    <w:rsid w:val="00A847E2"/>
    <w:rsid w:val="00A931C9"/>
    <w:rsid w:val="00AA1251"/>
    <w:rsid w:val="00AA1EC3"/>
    <w:rsid w:val="00AA4B7F"/>
    <w:rsid w:val="00AA7F7E"/>
    <w:rsid w:val="00AB62EA"/>
    <w:rsid w:val="00AB6F92"/>
    <w:rsid w:val="00AC0B3C"/>
    <w:rsid w:val="00AD2682"/>
    <w:rsid w:val="00AF15EF"/>
    <w:rsid w:val="00B032FC"/>
    <w:rsid w:val="00B048A5"/>
    <w:rsid w:val="00B04DEA"/>
    <w:rsid w:val="00B11D7A"/>
    <w:rsid w:val="00B15EFD"/>
    <w:rsid w:val="00B23DC0"/>
    <w:rsid w:val="00B279E8"/>
    <w:rsid w:val="00B35874"/>
    <w:rsid w:val="00B414A8"/>
    <w:rsid w:val="00B41797"/>
    <w:rsid w:val="00B46E37"/>
    <w:rsid w:val="00B47EB8"/>
    <w:rsid w:val="00B50E40"/>
    <w:rsid w:val="00B60A5A"/>
    <w:rsid w:val="00B634C7"/>
    <w:rsid w:val="00B70DCD"/>
    <w:rsid w:val="00B732A8"/>
    <w:rsid w:val="00B77BC1"/>
    <w:rsid w:val="00B860DB"/>
    <w:rsid w:val="00B917CB"/>
    <w:rsid w:val="00B925E3"/>
    <w:rsid w:val="00BA0865"/>
    <w:rsid w:val="00BA447D"/>
    <w:rsid w:val="00BA7FB8"/>
    <w:rsid w:val="00BB46A2"/>
    <w:rsid w:val="00BB673E"/>
    <w:rsid w:val="00BB7143"/>
    <w:rsid w:val="00BC188E"/>
    <w:rsid w:val="00BC2770"/>
    <w:rsid w:val="00BC6937"/>
    <w:rsid w:val="00BC6ADB"/>
    <w:rsid w:val="00BD15A4"/>
    <w:rsid w:val="00BD60AC"/>
    <w:rsid w:val="00BE0701"/>
    <w:rsid w:val="00BE47F1"/>
    <w:rsid w:val="00BE5B42"/>
    <w:rsid w:val="00BF02E7"/>
    <w:rsid w:val="00BF09AA"/>
    <w:rsid w:val="00BF26B6"/>
    <w:rsid w:val="00BF4FBF"/>
    <w:rsid w:val="00BF5144"/>
    <w:rsid w:val="00C05E6E"/>
    <w:rsid w:val="00C13DA7"/>
    <w:rsid w:val="00C24D9A"/>
    <w:rsid w:val="00C25380"/>
    <w:rsid w:val="00C27DB9"/>
    <w:rsid w:val="00C3424D"/>
    <w:rsid w:val="00C36451"/>
    <w:rsid w:val="00C436D1"/>
    <w:rsid w:val="00C50D4A"/>
    <w:rsid w:val="00C555C2"/>
    <w:rsid w:val="00C62311"/>
    <w:rsid w:val="00C638FB"/>
    <w:rsid w:val="00C67CAC"/>
    <w:rsid w:val="00C729A2"/>
    <w:rsid w:val="00C7384F"/>
    <w:rsid w:val="00C7473C"/>
    <w:rsid w:val="00C754F6"/>
    <w:rsid w:val="00C76227"/>
    <w:rsid w:val="00C776F2"/>
    <w:rsid w:val="00C84671"/>
    <w:rsid w:val="00C85305"/>
    <w:rsid w:val="00C86676"/>
    <w:rsid w:val="00C905F0"/>
    <w:rsid w:val="00C92740"/>
    <w:rsid w:val="00C962D5"/>
    <w:rsid w:val="00C9688D"/>
    <w:rsid w:val="00CA72C1"/>
    <w:rsid w:val="00CC7531"/>
    <w:rsid w:val="00CD54B9"/>
    <w:rsid w:val="00CD6D4D"/>
    <w:rsid w:val="00CE2250"/>
    <w:rsid w:val="00CE7F68"/>
    <w:rsid w:val="00CF26D9"/>
    <w:rsid w:val="00CF4A32"/>
    <w:rsid w:val="00D0299C"/>
    <w:rsid w:val="00D21300"/>
    <w:rsid w:val="00D25271"/>
    <w:rsid w:val="00D268FF"/>
    <w:rsid w:val="00D37658"/>
    <w:rsid w:val="00D4119C"/>
    <w:rsid w:val="00D50627"/>
    <w:rsid w:val="00D63147"/>
    <w:rsid w:val="00D65B69"/>
    <w:rsid w:val="00D70A53"/>
    <w:rsid w:val="00D72F1C"/>
    <w:rsid w:val="00D874CC"/>
    <w:rsid w:val="00D9294E"/>
    <w:rsid w:val="00D94042"/>
    <w:rsid w:val="00D96CDE"/>
    <w:rsid w:val="00DA0DD2"/>
    <w:rsid w:val="00DA31A6"/>
    <w:rsid w:val="00DA6E8E"/>
    <w:rsid w:val="00DB2E55"/>
    <w:rsid w:val="00DB3C12"/>
    <w:rsid w:val="00DB7840"/>
    <w:rsid w:val="00DD12A3"/>
    <w:rsid w:val="00DD2044"/>
    <w:rsid w:val="00DD40BB"/>
    <w:rsid w:val="00DD4D85"/>
    <w:rsid w:val="00DD5E1B"/>
    <w:rsid w:val="00DE0830"/>
    <w:rsid w:val="00DE71C8"/>
    <w:rsid w:val="00E074F4"/>
    <w:rsid w:val="00E11C71"/>
    <w:rsid w:val="00E135B6"/>
    <w:rsid w:val="00E27F14"/>
    <w:rsid w:val="00E3019E"/>
    <w:rsid w:val="00E30AF6"/>
    <w:rsid w:val="00E317D4"/>
    <w:rsid w:val="00E402AD"/>
    <w:rsid w:val="00E421F1"/>
    <w:rsid w:val="00E47B6A"/>
    <w:rsid w:val="00E51FA3"/>
    <w:rsid w:val="00E565BE"/>
    <w:rsid w:val="00E60DB1"/>
    <w:rsid w:val="00E6627A"/>
    <w:rsid w:val="00E81CB8"/>
    <w:rsid w:val="00E85027"/>
    <w:rsid w:val="00E85C32"/>
    <w:rsid w:val="00E90468"/>
    <w:rsid w:val="00E946F6"/>
    <w:rsid w:val="00E9489F"/>
    <w:rsid w:val="00EA199E"/>
    <w:rsid w:val="00EC6F51"/>
    <w:rsid w:val="00ED5F89"/>
    <w:rsid w:val="00EE12F0"/>
    <w:rsid w:val="00EF04CD"/>
    <w:rsid w:val="00EF134C"/>
    <w:rsid w:val="00EF4C17"/>
    <w:rsid w:val="00F103E1"/>
    <w:rsid w:val="00F13A49"/>
    <w:rsid w:val="00F1504F"/>
    <w:rsid w:val="00F15305"/>
    <w:rsid w:val="00F15AB6"/>
    <w:rsid w:val="00F17034"/>
    <w:rsid w:val="00F32E51"/>
    <w:rsid w:val="00F42550"/>
    <w:rsid w:val="00F43DE1"/>
    <w:rsid w:val="00F443FE"/>
    <w:rsid w:val="00F50590"/>
    <w:rsid w:val="00F543AE"/>
    <w:rsid w:val="00F56039"/>
    <w:rsid w:val="00F56C07"/>
    <w:rsid w:val="00F6123E"/>
    <w:rsid w:val="00F619FC"/>
    <w:rsid w:val="00F75C92"/>
    <w:rsid w:val="00F75F62"/>
    <w:rsid w:val="00F81DCC"/>
    <w:rsid w:val="00F976B5"/>
    <w:rsid w:val="00F97958"/>
    <w:rsid w:val="00FA5524"/>
    <w:rsid w:val="00FA5907"/>
    <w:rsid w:val="00FA6F3C"/>
    <w:rsid w:val="00FB0A45"/>
    <w:rsid w:val="00FB5132"/>
    <w:rsid w:val="00FD237E"/>
    <w:rsid w:val="00FD253C"/>
    <w:rsid w:val="00FD386D"/>
    <w:rsid w:val="00FE5868"/>
    <w:rsid w:val="00FE6239"/>
    <w:rsid w:val="00FF0B17"/>
    <w:rsid w:val="00FF32F5"/>
    <w:rsid w:val="00FF4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73DF5"/>
  <w15:chartTrackingRefBased/>
  <w15:docId w15:val="{9EF06E82-297C-4E31-8346-E42DD2336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31A6"/>
    <w:pPr>
      <w:widowControl w:val="0"/>
      <w:jc w:val="both"/>
    </w:pPr>
  </w:style>
  <w:style w:type="paragraph" w:styleId="1">
    <w:name w:val="heading 1"/>
    <w:basedOn w:val="a"/>
    <w:next w:val="a"/>
    <w:link w:val="10"/>
    <w:uiPriority w:val="9"/>
    <w:qFormat/>
    <w:rsid w:val="00904192"/>
    <w:pPr>
      <w:keepNext/>
      <w:keepLines/>
      <w:spacing w:before="340" w:after="330" w:line="578" w:lineRule="auto"/>
      <w:outlineLvl w:val="0"/>
    </w:pPr>
    <w:rPr>
      <w:rFonts w:ascii="Calibri" w:eastAsia="宋体" w:hAnsi="Calibri" w:cs="Times New Roman"/>
      <w:b/>
      <w:bCs/>
      <w:kern w:val="44"/>
      <w:sz w:val="44"/>
      <w:szCs w:val="44"/>
    </w:rPr>
  </w:style>
  <w:style w:type="paragraph" w:styleId="2">
    <w:name w:val="heading 2"/>
    <w:basedOn w:val="a"/>
    <w:next w:val="a"/>
    <w:link w:val="20"/>
    <w:uiPriority w:val="9"/>
    <w:unhideWhenUsed/>
    <w:qFormat/>
    <w:rsid w:val="00904192"/>
    <w:pPr>
      <w:keepNext/>
      <w:keepLines/>
      <w:spacing w:before="260" w:after="260" w:line="416" w:lineRule="auto"/>
      <w:outlineLvl w:val="1"/>
    </w:pPr>
    <w:rPr>
      <w:rFonts w:ascii="Calibri Light" w:eastAsia="宋体" w:hAnsi="Calibri Light" w:cs="Times New Roman"/>
      <w:b/>
      <w:bCs/>
      <w:sz w:val="32"/>
      <w:szCs w:val="32"/>
    </w:rPr>
  </w:style>
  <w:style w:type="paragraph" w:styleId="3">
    <w:name w:val="heading 3"/>
    <w:basedOn w:val="a"/>
    <w:next w:val="a"/>
    <w:link w:val="30"/>
    <w:uiPriority w:val="9"/>
    <w:unhideWhenUsed/>
    <w:qFormat/>
    <w:rsid w:val="00DA31A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2202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31A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A31A6"/>
    <w:rPr>
      <w:sz w:val="18"/>
      <w:szCs w:val="18"/>
    </w:rPr>
  </w:style>
  <w:style w:type="paragraph" w:styleId="a5">
    <w:name w:val="footer"/>
    <w:basedOn w:val="a"/>
    <w:link w:val="a6"/>
    <w:uiPriority w:val="99"/>
    <w:unhideWhenUsed/>
    <w:rsid w:val="00DA31A6"/>
    <w:pPr>
      <w:tabs>
        <w:tab w:val="center" w:pos="4153"/>
        <w:tab w:val="right" w:pos="8306"/>
      </w:tabs>
      <w:snapToGrid w:val="0"/>
      <w:jc w:val="left"/>
    </w:pPr>
    <w:rPr>
      <w:sz w:val="18"/>
      <w:szCs w:val="18"/>
    </w:rPr>
  </w:style>
  <w:style w:type="character" w:customStyle="1" w:styleId="a6">
    <w:name w:val="页脚 字符"/>
    <w:basedOn w:val="a0"/>
    <w:link w:val="a5"/>
    <w:uiPriority w:val="99"/>
    <w:rsid w:val="00DA31A6"/>
    <w:rPr>
      <w:sz w:val="18"/>
      <w:szCs w:val="18"/>
    </w:rPr>
  </w:style>
  <w:style w:type="character" w:customStyle="1" w:styleId="30">
    <w:name w:val="标题 3 字符"/>
    <w:basedOn w:val="a0"/>
    <w:link w:val="3"/>
    <w:uiPriority w:val="9"/>
    <w:rsid w:val="00DA31A6"/>
    <w:rPr>
      <w:b/>
      <w:bCs/>
      <w:sz w:val="32"/>
      <w:szCs w:val="32"/>
    </w:rPr>
  </w:style>
  <w:style w:type="character" w:styleId="a7">
    <w:name w:val="footnote reference"/>
    <w:uiPriority w:val="99"/>
    <w:semiHidden/>
    <w:unhideWhenUsed/>
    <w:rsid w:val="00DA31A6"/>
    <w:rPr>
      <w:vertAlign w:val="superscript"/>
    </w:rPr>
  </w:style>
  <w:style w:type="character" w:customStyle="1" w:styleId="apple-converted-space">
    <w:name w:val="apple-converted-space"/>
    <w:basedOn w:val="a0"/>
    <w:rsid w:val="00DA31A6"/>
  </w:style>
  <w:style w:type="character" w:styleId="a8">
    <w:name w:val="Hyperlink"/>
    <w:uiPriority w:val="99"/>
    <w:unhideWhenUsed/>
    <w:rsid w:val="00DA31A6"/>
    <w:rPr>
      <w:color w:val="0000FF"/>
      <w:u w:val="single"/>
    </w:rPr>
  </w:style>
  <w:style w:type="character" w:styleId="a9">
    <w:name w:val="Placeholder Text"/>
    <w:basedOn w:val="a0"/>
    <w:uiPriority w:val="99"/>
    <w:semiHidden/>
    <w:rsid w:val="00CC7531"/>
    <w:rPr>
      <w:color w:val="808080"/>
    </w:rPr>
  </w:style>
  <w:style w:type="paragraph" w:styleId="aa">
    <w:name w:val="List Paragraph"/>
    <w:basedOn w:val="a"/>
    <w:uiPriority w:val="34"/>
    <w:qFormat/>
    <w:rsid w:val="006F3AE6"/>
    <w:pPr>
      <w:ind w:left="720"/>
      <w:contextualSpacing/>
    </w:pPr>
  </w:style>
  <w:style w:type="character" w:customStyle="1" w:styleId="40">
    <w:name w:val="标题 4 字符"/>
    <w:basedOn w:val="a0"/>
    <w:link w:val="4"/>
    <w:uiPriority w:val="9"/>
    <w:rsid w:val="0052202B"/>
    <w:rPr>
      <w:rFonts w:asciiTheme="majorHAnsi" w:eastAsiaTheme="majorEastAsia" w:hAnsiTheme="majorHAnsi" w:cstheme="majorBidi"/>
      <w:b/>
      <w:bCs/>
      <w:sz w:val="28"/>
      <w:szCs w:val="28"/>
    </w:rPr>
  </w:style>
  <w:style w:type="character" w:customStyle="1" w:styleId="10">
    <w:name w:val="标题 1 字符"/>
    <w:basedOn w:val="a0"/>
    <w:link w:val="1"/>
    <w:uiPriority w:val="9"/>
    <w:rsid w:val="00904192"/>
    <w:rPr>
      <w:rFonts w:ascii="Calibri" w:eastAsia="宋体" w:hAnsi="Calibri" w:cs="Times New Roman"/>
      <w:b/>
      <w:bCs/>
      <w:kern w:val="44"/>
      <w:sz w:val="44"/>
      <w:szCs w:val="44"/>
    </w:rPr>
  </w:style>
  <w:style w:type="character" w:customStyle="1" w:styleId="20">
    <w:name w:val="标题 2 字符"/>
    <w:basedOn w:val="a0"/>
    <w:link w:val="2"/>
    <w:uiPriority w:val="9"/>
    <w:rsid w:val="00904192"/>
    <w:rPr>
      <w:rFonts w:ascii="Calibri Light" w:eastAsia="宋体" w:hAnsi="Calibri Light" w:cs="Times New Roman"/>
      <w:b/>
      <w:bCs/>
      <w:sz w:val="32"/>
      <w:szCs w:val="32"/>
    </w:rPr>
  </w:style>
  <w:style w:type="table" w:styleId="ab">
    <w:name w:val="Table Grid"/>
    <w:basedOn w:val="a1"/>
    <w:uiPriority w:val="39"/>
    <w:rsid w:val="00994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text">
    <w:name w:val="title-text"/>
    <w:basedOn w:val="a0"/>
    <w:rsid w:val="00E421F1"/>
  </w:style>
  <w:style w:type="paragraph" w:styleId="ac">
    <w:name w:val="footnote text"/>
    <w:basedOn w:val="a"/>
    <w:link w:val="ad"/>
    <w:uiPriority w:val="99"/>
    <w:semiHidden/>
    <w:unhideWhenUsed/>
    <w:rsid w:val="00520F1D"/>
    <w:pPr>
      <w:snapToGrid w:val="0"/>
      <w:jc w:val="left"/>
    </w:pPr>
    <w:rPr>
      <w:sz w:val="18"/>
      <w:szCs w:val="18"/>
    </w:rPr>
  </w:style>
  <w:style w:type="character" w:customStyle="1" w:styleId="ad">
    <w:name w:val="脚注文本 字符"/>
    <w:basedOn w:val="a0"/>
    <w:link w:val="ac"/>
    <w:uiPriority w:val="99"/>
    <w:semiHidden/>
    <w:rsid w:val="00520F1D"/>
    <w:rPr>
      <w:sz w:val="18"/>
      <w:szCs w:val="18"/>
    </w:rPr>
  </w:style>
  <w:style w:type="paragraph" w:styleId="ae">
    <w:name w:val="Balloon Text"/>
    <w:basedOn w:val="a"/>
    <w:link w:val="af"/>
    <w:uiPriority w:val="99"/>
    <w:semiHidden/>
    <w:unhideWhenUsed/>
    <w:rsid w:val="002A649E"/>
    <w:rPr>
      <w:rFonts w:ascii="Meiryo UI" w:eastAsia="Meiryo UI"/>
      <w:sz w:val="18"/>
      <w:szCs w:val="18"/>
    </w:rPr>
  </w:style>
  <w:style w:type="character" w:customStyle="1" w:styleId="af">
    <w:name w:val="批注框文本 字符"/>
    <w:basedOn w:val="a0"/>
    <w:link w:val="ae"/>
    <w:uiPriority w:val="99"/>
    <w:semiHidden/>
    <w:rsid w:val="002A649E"/>
    <w:rPr>
      <w:rFonts w:ascii="Meiryo UI" w:eastAsia="Meiryo UI"/>
      <w:sz w:val="18"/>
      <w:szCs w:val="18"/>
    </w:rPr>
  </w:style>
  <w:style w:type="character" w:styleId="af0">
    <w:name w:val="annotation reference"/>
    <w:basedOn w:val="a0"/>
    <w:uiPriority w:val="99"/>
    <w:semiHidden/>
    <w:unhideWhenUsed/>
    <w:rsid w:val="002B3327"/>
    <w:rPr>
      <w:sz w:val="16"/>
      <w:szCs w:val="16"/>
    </w:rPr>
  </w:style>
  <w:style w:type="paragraph" w:styleId="af1">
    <w:name w:val="annotation text"/>
    <w:basedOn w:val="a"/>
    <w:link w:val="af2"/>
    <w:uiPriority w:val="99"/>
    <w:unhideWhenUsed/>
    <w:rsid w:val="002B3327"/>
    <w:rPr>
      <w:sz w:val="20"/>
      <w:szCs w:val="20"/>
    </w:rPr>
  </w:style>
  <w:style w:type="character" w:customStyle="1" w:styleId="af2">
    <w:name w:val="批注文字 字符"/>
    <w:basedOn w:val="a0"/>
    <w:link w:val="af1"/>
    <w:uiPriority w:val="99"/>
    <w:rsid w:val="002B3327"/>
    <w:rPr>
      <w:sz w:val="20"/>
      <w:szCs w:val="20"/>
    </w:rPr>
  </w:style>
  <w:style w:type="paragraph" w:styleId="af3">
    <w:name w:val="annotation subject"/>
    <w:basedOn w:val="af1"/>
    <w:next w:val="af1"/>
    <w:link w:val="af4"/>
    <w:uiPriority w:val="99"/>
    <w:semiHidden/>
    <w:unhideWhenUsed/>
    <w:rsid w:val="002B3327"/>
    <w:rPr>
      <w:b/>
      <w:bCs/>
    </w:rPr>
  </w:style>
  <w:style w:type="character" w:customStyle="1" w:styleId="af4">
    <w:name w:val="批注主题 字符"/>
    <w:basedOn w:val="af2"/>
    <w:link w:val="af3"/>
    <w:uiPriority w:val="99"/>
    <w:semiHidden/>
    <w:rsid w:val="002B3327"/>
    <w:rPr>
      <w:b/>
      <w:bCs/>
      <w:sz w:val="20"/>
      <w:szCs w:val="20"/>
    </w:rPr>
  </w:style>
  <w:style w:type="character" w:customStyle="1" w:styleId="11">
    <w:name w:val="未解決のメンション1"/>
    <w:basedOn w:val="a0"/>
    <w:uiPriority w:val="99"/>
    <w:semiHidden/>
    <w:unhideWhenUsed/>
    <w:rsid w:val="00D96CDE"/>
    <w:rPr>
      <w:color w:val="605E5C"/>
      <w:shd w:val="clear" w:color="auto" w:fill="E1DFDD"/>
    </w:rPr>
  </w:style>
  <w:style w:type="paragraph" w:styleId="af5">
    <w:name w:val="Revision"/>
    <w:hidden/>
    <w:uiPriority w:val="99"/>
    <w:semiHidden/>
    <w:rsid w:val="008B2A36"/>
  </w:style>
  <w:style w:type="character" w:styleId="af6">
    <w:name w:val="FollowedHyperlink"/>
    <w:basedOn w:val="a0"/>
    <w:uiPriority w:val="99"/>
    <w:semiHidden/>
    <w:unhideWhenUsed/>
    <w:rsid w:val="0097134F"/>
    <w:rPr>
      <w:color w:val="954F72" w:themeColor="followedHyperlink"/>
      <w:u w:val="single"/>
    </w:rPr>
  </w:style>
  <w:style w:type="paragraph" w:styleId="TOC">
    <w:name w:val="TOC Heading"/>
    <w:basedOn w:val="1"/>
    <w:next w:val="a"/>
    <w:uiPriority w:val="39"/>
    <w:unhideWhenUsed/>
    <w:qFormat/>
    <w:rsid w:val="00757C1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757C1A"/>
  </w:style>
  <w:style w:type="paragraph" w:styleId="TOC2">
    <w:name w:val="toc 2"/>
    <w:basedOn w:val="a"/>
    <w:next w:val="a"/>
    <w:autoRedefine/>
    <w:uiPriority w:val="39"/>
    <w:unhideWhenUsed/>
    <w:rsid w:val="00325A7B"/>
    <w:pPr>
      <w:tabs>
        <w:tab w:val="right" w:leader="dot" w:pos="9736"/>
      </w:tabs>
      <w:spacing w:line="360" w:lineRule="auto"/>
      <w:ind w:leftChars="200" w:left="420"/>
    </w:pPr>
    <w:rPr>
      <w:rFonts w:ascii="Times New Roman" w:hAnsi="Times New Roman" w:cs="Times New Roman"/>
      <w:b/>
      <w:noProof/>
      <w:sz w:val="28"/>
      <w:szCs w:val="28"/>
    </w:rPr>
  </w:style>
  <w:style w:type="paragraph" w:styleId="TOC3">
    <w:name w:val="toc 3"/>
    <w:basedOn w:val="a"/>
    <w:next w:val="a"/>
    <w:autoRedefine/>
    <w:uiPriority w:val="39"/>
    <w:unhideWhenUsed/>
    <w:rsid w:val="00F1504F"/>
    <w:pPr>
      <w:tabs>
        <w:tab w:val="left" w:pos="1230"/>
        <w:tab w:val="right" w:leader="dot" w:pos="9736"/>
      </w:tabs>
      <w:spacing w:line="480" w:lineRule="auto"/>
      <w:ind w:leftChars="400" w:left="840"/>
    </w:pPr>
    <w:rPr>
      <w:rFonts w:ascii="Times New Roman" w:hAnsi="Times New Roman" w:cs="Times New Roman"/>
      <w:noProof/>
      <w:sz w:val="24"/>
    </w:rPr>
  </w:style>
  <w:style w:type="character" w:styleId="af7">
    <w:name w:val="line number"/>
    <w:basedOn w:val="a0"/>
    <w:uiPriority w:val="99"/>
    <w:semiHidden/>
    <w:unhideWhenUsed/>
    <w:rsid w:val="003742EC"/>
  </w:style>
  <w:style w:type="paragraph" w:styleId="af8">
    <w:name w:val="caption"/>
    <w:basedOn w:val="a"/>
    <w:next w:val="a"/>
    <w:uiPriority w:val="35"/>
    <w:unhideWhenUsed/>
    <w:qFormat/>
    <w:rsid w:val="00144C28"/>
    <w:rPr>
      <w:rFonts w:asciiTheme="majorHAnsi" w:eastAsia="黑体" w:hAnsiTheme="majorHAnsi" w:cstheme="majorBidi"/>
      <w:sz w:val="20"/>
      <w:szCs w:val="20"/>
    </w:rPr>
  </w:style>
  <w:style w:type="table" w:styleId="5">
    <w:name w:val="Plain Table 5"/>
    <w:basedOn w:val="a1"/>
    <w:uiPriority w:val="45"/>
    <w:rsid w:val="00B048A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CEEACA"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CEEACA"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CEEACA"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CEEACA" w:themeFill="background1"/>
      </w:tcPr>
    </w:tblStylePr>
    <w:tblStylePr w:type="band1Vert">
      <w:tblPr/>
      <w:tcPr>
        <w:shd w:val="clear" w:color="auto" w:fill="BFE3BA" w:themeFill="background1" w:themeFillShade="F2"/>
      </w:tcPr>
    </w:tblStylePr>
    <w:tblStylePr w:type="band1Horz">
      <w:tblPr/>
      <w:tcPr>
        <w:shd w:val="clear" w:color="auto" w:fill="BFE3BA"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2">
    <w:name w:val="网格型1"/>
    <w:basedOn w:val="a1"/>
    <w:next w:val="ab"/>
    <w:uiPriority w:val="39"/>
    <w:rsid w:val="002C2C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Unresolved Mention"/>
    <w:basedOn w:val="a0"/>
    <w:uiPriority w:val="99"/>
    <w:semiHidden/>
    <w:unhideWhenUsed/>
    <w:rsid w:val="00C7384F"/>
    <w:rPr>
      <w:color w:val="605E5C"/>
      <w:shd w:val="clear" w:color="auto" w:fill="E1DFDD"/>
    </w:rPr>
  </w:style>
  <w:style w:type="paragraph" w:styleId="afa">
    <w:name w:val="Normal (Web)"/>
    <w:basedOn w:val="a"/>
    <w:uiPriority w:val="99"/>
    <w:semiHidden/>
    <w:unhideWhenUsed/>
    <w:rsid w:val="00AA7F7E"/>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138">
      <w:bodyDiv w:val="1"/>
      <w:marLeft w:val="0"/>
      <w:marRight w:val="0"/>
      <w:marTop w:val="0"/>
      <w:marBottom w:val="0"/>
      <w:divBdr>
        <w:top w:val="none" w:sz="0" w:space="0" w:color="auto"/>
        <w:left w:val="none" w:sz="0" w:space="0" w:color="auto"/>
        <w:bottom w:val="none" w:sz="0" w:space="0" w:color="auto"/>
        <w:right w:val="none" w:sz="0" w:space="0" w:color="auto"/>
      </w:divBdr>
    </w:div>
    <w:div w:id="61218849">
      <w:bodyDiv w:val="1"/>
      <w:marLeft w:val="0"/>
      <w:marRight w:val="0"/>
      <w:marTop w:val="0"/>
      <w:marBottom w:val="0"/>
      <w:divBdr>
        <w:top w:val="none" w:sz="0" w:space="0" w:color="auto"/>
        <w:left w:val="none" w:sz="0" w:space="0" w:color="auto"/>
        <w:bottom w:val="none" w:sz="0" w:space="0" w:color="auto"/>
        <w:right w:val="none" w:sz="0" w:space="0" w:color="auto"/>
      </w:divBdr>
      <w:divsChild>
        <w:div w:id="339163604">
          <w:marLeft w:val="0"/>
          <w:marRight w:val="0"/>
          <w:marTop w:val="0"/>
          <w:marBottom w:val="0"/>
          <w:divBdr>
            <w:top w:val="none" w:sz="0" w:space="0" w:color="auto"/>
            <w:left w:val="none" w:sz="0" w:space="0" w:color="auto"/>
            <w:bottom w:val="none" w:sz="0" w:space="0" w:color="auto"/>
            <w:right w:val="none" w:sz="0" w:space="0" w:color="auto"/>
          </w:divBdr>
          <w:divsChild>
            <w:div w:id="1208447294">
              <w:marLeft w:val="0"/>
              <w:marRight w:val="0"/>
              <w:marTop w:val="0"/>
              <w:marBottom w:val="0"/>
              <w:divBdr>
                <w:top w:val="none" w:sz="0" w:space="0" w:color="auto"/>
                <w:left w:val="none" w:sz="0" w:space="0" w:color="auto"/>
                <w:bottom w:val="none" w:sz="0" w:space="0" w:color="auto"/>
                <w:right w:val="none" w:sz="0" w:space="0" w:color="auto"/>
              </w:divBdr>
              <w:divsChild>
                <w:div w:id="91994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69203">
      <w:bodyDiv w:val="1"/>
      <w:marLeft w:val="0"/>
      <w:marRight w:val="0"/>
      <w:marTop w:val="0"/>
      <w:marBottom w:val="0"/>
      <w:divBdr>
        <w:top w:val="none" w:sz="0" w:space="0" w:color="auto"/>
        <w:left w:val="none" w:sz="0" w:space="0" w:color="auto"/>
        <w:bottom w:val="none" w:sz="0" w:space="0" w:color="auto"/>
        <w:right w:val="none" w:sz="0" w:space="0" w:color="auto"/>
      </w:divBdr>
    </w:div>
    <w:div w:id="120462505">
      <w:bodyDiv w:val="1"/>
      <w:marLeft w:val="0"/>
      <w:marRight w:val="0"/>
      <w:marTop w:val="0"/>
      <w:marBottom w:val="0"/>
      <w:divBdr>
        <w:top w:val="none" w:sz="0" w:space="0" w:color="auto"/>
        <w:left w:val="none" w:sz="0" w:space="0" w:color="auto"/>
        <w:bottom w:val="none" w:sz="0" w:space="0" w:color="auto"/>
        <w:right w:val="none" w:sz="0" w:space="0" w:color="auto"/>
      </w:divBdr>
      <w:divsChild>
        <w:div w:id="133719164">
          <w:marLeft w:val="0"/>
          <w:marRight w:val="0"/>
          <w:marTop w:val="0"/>
          <w:marBottom w:val="0"/>
          <w:divBdr>
            <w:top w:val="none" w:sz="0" w:space="0" w:color="auto"/>
            <w:left w:val="none" w:sz="0" w:space="0" w:color="auto"/>
            <w:bottom w:val="none" w:sz="0" w:space="0" w:color="auto"/>
            <w:right w:val="none" w:sz="0" w:space="0" w:color="auto"/>
          </w:divBdr>
          <w:divsChild>
            <w:div w:id="1784835884">
              <w:marLeft w:val="0"/>
              <w:marRight w:val="0"/>
              <w:marTop w:val="0"/>
              <w:marBottom w:val="0"/>
              <w:divBdr>
                <w:top w:val="none" w:sz="0" w:space="0" w:color="auto"/>
                <w:left w:val="none" w:sz="0" w:space="0" w:color="auto"/>
                <w:bottom w:val="none" w:sz="0" w:space="0" w:color="auto"/>
                <w:right w:val="none" w:sz="0" w:space="0" w:color="auto"/>
              </w:divBdr>
              <w:divsChild>
                <w:div w:id="208097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92665">
      <w:bodyDiv w:val="1"/>
      <w:marLeft w:val="0"/>
      <w:marRight w:val="0"/>
      <w:marTop w:val="0"/>
      <w:marBottom w:val="0"/>
      <w:divBdr>
        <w:top w:val="none" w:sz="0" w:space="0" w:color="auto"/>
        <w:left w:val="none" w:sz="0" w:space="0" w:color="auto"/>
        <w:bottom w:val="none" w:sz="0" w:space="0" w:color="auto"/>
        <w:right w:val="none" w:sz="0" w:space="0" w:color="auto"/>
      </w:divBdr>
    </w:div>
    <w:div w:id="143595681">
      <w:bodyDiv w:val="1"/>
      <w:marLeft w:val="0"/>
      <w:marRight w:val="0"/>
      <w:marTop w:val="0"/>
      <w:marBottom w:val="0"/>
      <w:divBdr>
        <w:top w:val="none" w:sz="0" w:space="0" w:color="auto"/>
        <w:left w:val="none" w:sz="0" w:space="0" w:color="auto"/>
        <w:bottom w:val="none" w:sz="0" w:space="0" w:color="auto"/>
        <w:right w:val="none" w:sz="0" w:space="0" w:color="auto"/>
      </w:divBdr>
    </w:div>
    <w:div w:id="181475883">
      <w:bodyDiv w:val="1"/>
      <w:marLeft w:val="0"/>
      <w:marRight w:val="0"/>
      <w:marTop w:val="0"/>
      <w:marBottom w:val="0"/>
      <w:divBdr>
        <w:top w:val="none" w:sz="0" w:space="0" w:color="auto"/>
        <w:left w:val="none" w:sz="0" w:space="0" w:color="auto"/>
        <w:bottom w:val="none" w:sz="0" w:space="0" w:color="auto"/>
        <w:right w:val="none" w:sz="0" w:space="0" w:color="auto"/>
      </w:divBdr>
      <w:divsChild>
        <w:div w:id="734011811">
          <w:marLeft w:val="0"/>
          <w:marRight w:val="0"/>
          <w:marTop w:val="0"/>
          <w:marBottom w:val="0"/>
          <w:divBdr>
            <w:top w:val="none" w:sz="0" w:space="0" w:color="auto"/>
            <w:left w:val="none" w:sz="0" w:space="0" w:color="auto"/>
            <w:bottom w:val="none" w:sz="0" w:space="0" w:color="auto"/>
            <w:right w:val="none" w:sz="0" w:space="0" w:color="auto"/>
          </w:divBdr>
          <w:divsChild>
            <w:div w:id="1593977046">
              <w:marLeft w:val="0"/>
              <w:marRight w:val="0"/>
              <w:marTop w:val="0"/>
              <w:marBottom w:val="0"/>
              <w:divBdr>
                <w:top w:val="none" w:sz="0" w:space="0" w:color="auto"/>
                <w:left w:val="none" w:sz="0" w:space="0" w:color="auto"/>
                <w:bottom w:val="none" w:sz="0" w:space="0" w:color="auto"/>
                <w:right w:val="none" w:sz="0" w:space="0" w:color="auto"/>
              </w:divBdr>
              <w:divsChild>
                <w:div w:id="99615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5931">
      <w:bodyDiv w:val="1"/>
      <w:marLeft w:val="0"/>
      <w:marRight w:val="0"/>
      <w:marTop w:val="0"/>
      <w:marBottom w:val="0"/>
      <w:divBdr>
        <w:top w:val="none" w:sz="0" w:space="0" w:color="auto"/>
        <w:left w:val="none" w:sz="0" w:space="0" w:color="auto"/>
        <w:bottom w:val="none" w:sz="0" w:space="0" w:color="auto"/>
        <w:right w:val="none" w:sz="0" w:space="0" w:color="auto"/>
      </w:divBdr>
      <w:divsChild>
        <w:div w:id="1320839639">
          <w:marLeft w:val="0"/>
          <w:marRight w:val="0"/>
          <w:marTop w:val="0"/>
          <w:marBottom w:val="0"/>
          <w:divBdr>
            <w:top w:val="none" w:sz="0" w:space="0" w:color="auto"/>
            <w:left w:val="none" w:sz="0" w:space="0" w:color="auto"/>
            <w:bottom w:val="none" w:sz="0" w:space="0" w:color="auto"/>
            <w:right w:val="none" w:sz="0" w:space="0" w:color="auto"/>
          </w:divBdr>
          <w:divsChild>
            <w:div w:id="895629638">
              <w:marLeft w:val="0"/>
              <w:marRight w:val="0"/>
              <w:marTop w:val="0"/>
              <w:marBottom w:val="0"/>
              <w:divBdr>
                <w:top w:val="none" w:sz="0" w:space="0" w:color="auto"/>
                <w:left w:val="none" w:sz="0" w:space="0" w:color="auto"/>
                <w:bottom w:val="none" w:sz="0" w:space="0" w:color="auto"/>
                <w:right w:val="none" w:sz="0" w:space="0" w:color="auto"/>
              </w:divBdr>
              <w:divsChild>
                <w:div w:id="14165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838061">
      <w:bodyDiv w:val="1"/>
      <w:marLeft w:val="0"/>
      <w:marRight w:val="0"/>
      <w:marTop w:val="0"/>
      <w:marBottom w:val="0"/>
      <w:divBdr>
        <w:top w:val="none" w:sz="0" w:space="0" w:color="auto"/>
        <w:left w:val="none" w:sz="0" w:space="0" w:color="auto"/>
        <w:bottom w:val="none" w:sz="0" w:space="0" w:color="auto"/>
        <w:right w:val="none" w:sz="0" w:space="0" w:color="auto"/>
      </w:divBdr>
    </w:div>
    <w:div w:id="344484195">
      <w:bodyDiv w:val="1"/>
      <w:marLeft w:val="0"/>
      <w:marRight w:val="0"/>
      <w:marTop w:val="0"/>
      <w:marBottom w:val="0"/>
      <w:divBdr>
        <w:top w:val="none" w:sz="0" w:space="0" w:color="auto"/>
        <w:left w:val="none" w:sz="0" w:space="0" w:color="auto"/>
        <w:bottom w:val="none" w:sz="0" w:space="0" w:color="auto"/>
        <w:right w:val="none" w:sz="0" w:space="0" w:color="auto"/>
      </w:divBdr>
      <w:divsChild>
        <w:div w:id="1019621547">
          <w:marLeft w:val="0"/>
          <w:marRight w:val="0"/>
          <w:marTop w:val="0"/>
          <w:marBottom w:val="0"/>
          <w:divBdr>
            <w:top w:val="none" w:sz="0" w:space="0" w:color="auto"/>
            <w:left w:val="none" w:sz="0" w:space="0" w:color="auto"/>
            <w:bottom w:val="none" w:sz="0" w:space="0" w:color="auto"/>
            <w:right w:val="none" w:sz="0" w:space="0" w:color="auto"/>
          </w:divBdr>
          <w:divsChild>
            <w:div w:id="1019239225">
              <w:marLeft w:val="0"/>
              <w:marRight w:val="0"/>
              <w:marTop w:val="0"/>
              <w:marBottom w:val="0"/>
              <w:divBdr>
                <w:top w:val="none" w:sz="0" w:space="0" w:color="auto"/>
                <w:left w:val="none" w:sz="0" w:space="0" w:color="auto"/>
                <w:bottom w:val="none" w:sz="0" w:space="0" w:color="auto"/>
                <w:right w:val="none" w:sz="0" w:space="0" w:color="auto"/>
              </w:divBdr>
              <w:divsChild>
                <w:div w:id="144206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137357">
      <w:bodyDiv w:val="1"/>
      <w:marLeft w:val="0"/>
      <w:marRight w:val="0"/>
      <w:marTop w:val="0"/>
      <w:marBottom w:val="0"/>
      <w:divBdr>
        <w:top w:val="none" w:sz="0" w:space="0" w:color="auto"/>
        <w:left w:val="none" w:sz="0" w:space="0" w:color="auto"/>
        <w:bottom w:val="none" w:sz="0" w:space="0" w:color="auto"/>
        <w:right w:val="none" w:sz="0" w:space="0" w:color="auto"/>
      </w:divBdr>
    </w:div>
    <w:div w:id="475805775">
      <w:bodyDiv w:val="1"/>
      <w:marLeft w:val="0"/>
      <w:marRight w:val="0"/>
      <w:marTop w:val="0"/>
      <w:marBottom w:val="0"/>
      <w:divBdr>
        <w:top w:val="none" w:sz="0" w:space="0" w:color="auto"/>
        <w:left w:val="none" w:sz="0" w:space="0" w:color="auto"/>
        <w:bottom w:val="none" w:sz="0" w:space="0" w:color="auto"/>
        <w:right w:val="none" w:sz="0" w:space="0" w:color="auto"/>
      </w:divBdr>
    </w:div>
    <w:div w:id="484049160">
      <w:bodyDiv w:val="1"/>
      <w:marLeft w:val="0"/>
      <w:marRight w:val="0"/>
      <w:marTop w:val="0"/>
      <w:marBottom w:val="0"/>
      <w:divBdr>
        <w:top w:val="none" w:sz="0" w:space="0" w:color="auto"/>
        <w:left w:val="none" w:sz="0" w:space="0" w:color="auto"/>
        <w:bottom w:val="none" w:sz="0" w:space="0" w:color="auto"/>
        <w:right w:val="none" w:sz="0" w:space="0" w:color="auto"/>
      </w:divBdr>
    </w:div>
    <w:div w:id="493572477">
      <w:bodyDiv w:val="1"/>
      <w:marLeft w:val="0"/>
      <w:marRight w:val="0"/>
      <w:marTop w:val="0"/>
      <w:marBottom w:val="0"/>
      <w:divBdr>
        <w:top w:val="none" w:sz="0" w:space="0" w:color="auto"/>
        <w:left w:val="none" w:sz="0" w:space="0" w:color="auto"/>
        <w:bottom w:val="none" w:sz="0" w:space="0" w:color="auto"/>
        <w:right w:val="none" w:sz="0" w:space="0" w:color="auto"/>
      </w:divBdr>
      <w:divsChild>
        <w:div w:id="397091813">
          <w:marLeft w:val="0"/>
          <w:marRight w:val="0"/>
          <w:marTop w:val="0"/>
          <w:marBottom w:val="0"/>
          <w:divBdr>
            <w:top w:val="none" w:sz="0" w:space="0" w:color="auto"/>
            <w:left w:val="none" w:sz="0" w:space="0" w:color="auto"/>
            <w:bottom w:val="none" w:sz="0" w:space="0" w:color="auto"/>
            <w:right w:val="none" w:sz="0" w:space="0" w:color="auto"/>
          </w:divBdr>
          <w:divsChild>
            <w:div w:id="885145171">
              <w:marLeft w:val="0"/>
              <w:marRight w:val="0"/>
              <w:marTop w:val="0"/>
              <w:marBottom w:val="0"/>
              <w:divBdr>
                <w:top w:val="none" w:sz="0" w:space="0" w:color="auto"/>
                <w:left w:val="none" w:sz="0" w:space="0" w:color="auto"/>
                <w:bottom w:val="none" w:sz="0" w:space="0" w:color="auto"/>
                <w:right w:val="none" w:sz="0" w:space="0" w:color="auto"/>
              </w:divBdr>
              <w:divsChild>
                <w:div w:id="120147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727073">
      <w:bodyDiv w:val="1"/>
      <w:marLeft w:val="0"/>
      <w:marRight w:val="0"/>
      <w:marTop w:val="0"/>
      <w:marBottom w:val="0"/>
      <w:divBdr>
        <w:top w:val="none" w:sz="0" w:space="0" w:color="auto"/>
        <w:left w:val="none" w:sz="0" w:space="0" w:color="auto"/>
        <w:bottom w:val="none" w:sz="0" w:space="0" w:color="auto"/>
        <w:right w:val="none" w:sz="0" w:space="0" w:color="auto"/>
      </w:divBdr>
    </w:div>
    <w:div w:id="767625096">
      <w:bodyDiv w:val="1"/>
      <w:marLeft w:val="0"/>
      <w:marRight w:val="0"/>
      <w:marTop w:val="0"/>
      <w:marBottom w:val="0"/>
      <w:divBdr>
        <w:top w:val="none" w:sz="0" w:space="0" w:color="auto"/>
        <w:left w:val="none" w:sz="0" w:space="0" w:color="auto"/>
        <w:bottom w:val="none" w:sz="0" w:space="0" w:color="auto"/>
        <w:right w:val="none" w:sz="0" w:space="0" w:color="auto"/>
      </w:divBdr>
    </w:div>
    <w:div w:id="812873843">
      <w:bodyDiv w:val="1"/>
      <w:marLeft w:val="0"/>
      <w:marRight w:val="0"/>
      <w:marTop w:val="0"/>
      <w:marBottom w:val="0"/>
      <w:divBdr>
        <w:top w:val="none" w:sz="0" w:space="0" w:color="auto"/>
        <w:left w:val="none" w:sz="0" w:space="0" w:color="auto"/>
        <w:bottom w:val="none" w:sz="0" w:space="0" w:color="auto"/>
        <w:right w:val="none" w:sz="0" w:space="0" w:color="auto"/>
      </w:divBdr>
    </w:div>
    <w:div w:id="1292904689">
      <w:bodyDiv w:val="1"/>
      <w:marLeft w:val="0"/>
      <w:marRight w:val="0"/>
      <w:marTop w:val="0"/>
      <w:marBottom w:val="0"/>
      <w:divBdr>
        <w:top w:val="none" w:sz="0" w:space="0" w:color="auto"/>
        <w:left w:val="none" w:sz="0" w:space="0" w:color="auto"/>
        <w:bottom w:val="none" w:sz="0" w:space="0" w:color="auto"/>
        <w:right w:val="none" w:sz="0" w:space="0" w:color="auto"/>
      </w:divBdr>
    </w:div>
    <w:div w:id="1330527081">
      <w:bodyDiv w:val="1"/>
      <w:marLeft w:val="0"/>
      <w:marRight w:val="0"/>
      <w:marTop w:val="0"/>
      <w:marBottom w:val="0"/>
      <w:divBdr>
        <w:top w:val="none" w:sz="0" w:space="0" w:color="auto"/>
        <w:left w:val="none" w:sz="0" w:space="0" w:color="auto"/>
        <w:bottom w:val="none" w:sz="0" w:space="0" w:color="auto"/>
        <w:right w:val="none" w:sz="0" w:space="0" w:color="auto"/>
      </w:divBdr>
      <w:divsChild>
        <w:div w:id="687214365">
          <w:marLeft w:val="0"/>
          <w:marRight w:val="0"/>
          <w:marTop w:val="0"/>
          <w:marBottom w:val="0"/>
          <w:divBdr>
            <w:top w:val="none" w:sz="0" w:space="0" w:color="auto"/>
            <w:left w:val="none" w:sz="0" w:space="0" w:color="auto"/>
            <w:bottom w:val="none" w:sz="0" w:space="0" w:color="auto"/>
            <w:right w:val="none" w:sz="0" w:space="0" w:color="auto"/>
          </w:divBdr>
          <w:divsChild>
            <w:div w:id="2141335119">
              <w:marLeft w:val="0"/>
              <w:marRight w:val="0"/>
              <w:marTop w:val="0"/>
              <w:marBottom w:val="0"/>
              <w:divBdr>
                <w:top w:val="none" w:sz="0" w:space="0" w:color="auto"/>
                <w:left w:val="none" w:sz="0" w:space="0" w:color="auto"/>
                <w:bottom w:val="none" w:sz="0" w:space="0" w:color="auto"/>
                <w:right w:val="none" w:sz="0" w:space="0" w:color="auto"/>
              </w:divBdr>
              <w:divsChild>
                <w:div w:id="1401098838">
                  <w:marLeft w:val="0"/>
                  <w:marRight w:val="0"/>
                  <w:marTop w:val="0"/>
                  <w:marBottom w:val="0"/>
                  <w:divBdr>
                    <w:top w:val="none" w:sz="0" w:space="0" w:color="auto"/>
                    <w:left w:val="none" w:sz="0" w:space="0" w:color="auto"/>
                    <w:bottom w:val="none" w:sz="0" w:space="0" w:color="auto"/>
                    <w:right w:val="none" w:sz="0" w:space="0" w:color="auto"/>
                  </w:divBdr>
                  <w:divsChild>
                    <w:div w:id="52529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600993">
      <w:bodyDiv w:val="1"/>
      <w:marLeft w:val="0"/>
      <w:marRight w:val="0"/>
      <w:marTop w:val="0"/>
      <w:marBottom w:val="0"/>
      <w:divBdr>
        <w:top w:val="none" w:sz="0" w:space="0" w:color="auto"/>
        <w:left w:val="none" w:sz="0" w:space="0" w:color="auto"/>
        <w:bottom w:val="none" w:sz="0" w:space="0" w:color="auto"/>
        <w:right w:val="none" w:sz="0" w:space="0" w:color="auto"/>
      </w:divBdr>
    </w:div>
    <w:div w:id="1397241104">
      <w:bodyDiv w:val="1"/>
      <w:marLeft w:val="0"/>
      <w:marRight w:val="0"/>
      <w:marTop w:val="0"/>
      <w:marBottom w:val="0"/>
      <w:divBdr>
        <w:top w:val="none" w:sz="0" w:space="0" w:color="auto"/>
        <w:left w:val="none" w:sz="0" w:space="0" w:color="auto"/>
        <w:bottom w:val="none" w:sz="0" w:space="0" w:color="auto"/>
        <w:right w:val="none" w:sz="0" w:space="0" w:color="auto"/>
      </w:divBdr>
    </w:div>
    <w:div w:id="1533566306">
      <w:bodyDiv w:val="1"/>
      <w:marLeft w:val="0"/>
      <w:marRight w:val="0"/>
      <w:marTop w:val="0"/>
      <w:marBottom w:val="0"/>
      <w:divBdr>
        <w:top w:val="none" w:sz="0" w:space="0" w:color="auto"/>
        <w:left w:val="none" w:sz="0" w:space="0" w:color="auto"/>
        <w:bottom w:val="none" w:sz="0" w:space="0" w:color="auto"/>
        <w:right w:val="none" w:sz="0" w:space="0" w:color="auto"/>
      </w:divBdr>
    </w:div>
    <w:div w:id="1605453088">
      <w:bodyDiv w:val="1"/>
      <w:marLeft w:val="0"/>
      <w:marRight w:val="0"/>
      <w:marTop w:val="0"/>
      <w:marBottom w:val="0"/>
      <w:divBdr>
        <w:top w:val="none" w:sz="0" w:space="0" w:color="auto"/>
        <w:left w:val="none" w:sz="0" w:space="0" w:color="auto"/>
        <w:bottom w:val="none" w:sz="0" w:space="0" w:color="auto"/>
        <w:right w:val="none" w:sz="0" w:space="0" w:color="auto"/>
      </w:divBdr>
      <w:divsChild>
        <w:div w:id="1097824607">
          <w:marLeft w:val="0"/>
          <w:marRight w:val="0"/>
          <w:marTop w:val="0"/>
          <w:marBottom w:val="0"/>
          <w:divBdr>
            <w:top w:val="none" w:sz="0" w:space="0" w:color="auto"/>
            <w:left w:val="none" w:sz="0" w:space="0" w:color="auto"/>
            <w:bottom w:val="none" w:sz="0" w:space="0" w:color="auto"/>
            <w:right w:val="none" w:sz="0" w:space="0" w:color="auto"/>
          </w:divBdr>
          <w:divsChild>
            <w:div w:id="1627856596">
              <w:marLeft w:val="0"/>
              <w:marRight w:val="0"/>
              <w:marTop w:val="0"/>
              <w:marBottom w:val="0"/>
              <w:divBdr>
                <w:top w:val="none" w:sz="0" w:space="0" w:color="auto"/>
                <w:left w:val="none" w:sz="0" w:space="0" w:color="auto"/>
                <w:bottom w:val="none" w:sz="0" w:space="0" w:color="auto"/>
                <w:right w:val="none" w:sz="0" w:space="0" w:color="auto"/>
              </w:divBdr>
              <w:divsChild>
                <w:div w:id="153677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905428">
      <w:bodyDiv w:val="1"/>
      <w:marLeft w:val="0"/>
      <w:marRight w:val="0"/>
      <w:marTop w:val="0"/>
      <w:marBottom w:val="0"/>
      <w:divBdr>
        <w:top w:val="none" w:sz="0" w:space="0" w:color="auto"/>
        <w:left w:val="none" w:sz="0" w:space="0" w:color="auto"/>
        <w:bottom w:val="none" w:sz="0" w:space="0" w:color="auto"/>
        <w:right w:val="none" w:sz="0" w:space="0" w:color="auto"/>
      </w:divBdr>
    </w:div>
    <w:div w:id="1697580870">
      <w:bodyDiv w:val="1"/>
      <w:marLeft w:val="0"/>
      <w:marRight w:val="0"/>
      <w:marTop w:val="0"/>
      <w:marBottom w:val="0"/>
      <w:divBdr>
        <w:top w:val="none" w:sz="0" w:space="0" w:color="auto"/>
        <w:left w:val="none" w:sz="0" w:space="0" w:color="auto"/>
        <w:bottom w:val="none" w:sz="0" w:space="0" w:color="auto"/>
        <w:right w:val="none" w:sz="0" w:space="0" w:color="auto"/>
      </w:divBdr>
      <w:divsChild>
        <w:div w:id="1397820896">
          <w:marLeft w:val="0"/>
          <w:marRight w:val="0"/>
          <w:marTop w:val="0"/>
          <w:marBottom w:val="0"/>
          <w:divBdr>
            <w:top w:val="none" w:sz="0" w:space="0" w:color="auto"/>
            <w:left w:val="none" w:sz="0" w:space="0" w:color="auto"/>
            <w:bottom w:val="none" w:sz="0" w:space="0" w:color="auto"/>
            <w:right w:val="none" w:sz="0" w:space="0" w:color="auto"/>
          </w:divBdr>
          <w:divsChild>
            <w:div w:id="1582834439">
              <w:marLeft w:val="0"/>
              <w:marRight w:val="0"/>
              <w:marTop w:val="0"/>
              <w:marBottom w:val="0"/>
              <w:divBdr>
                <w:top w:val="none" w:sz="0" w:space="0" w:color="auto"/>
                <w:left w:val="none" w:sz="0" w:space="0" w:color="auto"/>
                <w:bottom w:val="none" w:sz="0" w:space="0" w:color="auto"/>
                <w:right w:val="none" w:sz="0" w:space="0" w:color="auto"/>
              </w:divBdr>
              <w:divsChild>
                <w:div w:id="101661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873115">
      <w:bodyDiv w:val="1"/>
      <w:marLeft w:val="0"/>
      <w:marRight w:val="0"/>
      <w:marTop w:val="0"/>
      <w:marBottom w:val="0"/>
      <w:divBdr>
        <w:top w:val="none" w:sz="0" w:space="0" w:color="auto"/>
        <w:left w:val="none" w:sz="0" w:space="0" w:color="auto"/>
        <w:bottom w:val="none" w:sz="0" w:space="0" w:color="auto"/>
        <w:right w:val="none" w:sz="0" w:space="0" w:color="auto"/>
      </w:divBdr>
    </w:div>
    <w:div w:id="1796825513">
      <w:bodyDiv w:val="1"/>
      <w:marLeft w:val="0"/>
      <w:marRight w:val="0"/>
      <w:marTop w:val="0"/>
      <w:marBottom w:val="0"/>
      <w:divBdr>
        <w:top w:val="none" w:sz="0" w:space="0" w:color="auto"/>
        <w:left w:val="none" w:sz="0" w:space="0" w:color="auto"/>
        <w:bottom w:val="none" w:sz="0" w:space="0" w:color="auto"/>
        <w:right w:val="none" w:sz="0" w:space="0" w:color="auto"/>
      </w:divBdr>
      <w:divsChild>
        <w:div w:id="479659475">
          <w:marLeft w:val="0"/>
          <w:marRight w:val="0"/>
          <w:marTop w:val="0"/>
          <w:marBottom w:val="0"/>
          <w:divBdr>
            <w:top w:val="none" w:sz="0" w:space="0" w:color="auto"/>
            <w:left w:val="none" w:sz="0" w:space="0" w:color="auto"/>
            <w:bottom w:val="none" w:sz="0" w:space="0" w:color="auto"/>
            <w:right w:val="none" w:sz="0" w:space="0" w:color="auto"/>
          </w:divBdr>
          <w:divsChild>
            <w:div w:id="1773469880">
              <w:marLeft w:val="0"/>
              <w:marRight w:val="0"/>
              <w:marTop w:val="0"/>
              <w:marBottom w:val="0"/>
              <w:divBdr>
                <w:top w:val="none" w:sz="0" w:space="0" w:color="auto"/>
                <w:left w:val="none" w:sz="0" w:space="0" w:color="auto"/>
                <w:bottom w:val="none" w:sz="0" w:space="0" w:color="auto"/>
                <w:right w:val="none" w:sz="0" w:space="0" w:color="auto"/>
              </w:divBdr>
              <w:divsChild>
                <w:div w:id="210869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965024">
      <w:bodyDiv w:val="1"/>
      <w:marLeft w:val="0"/>
      <w:marRight w:val="0"/>
      <w:marTop w:val="0"/>
      <w:marBottom w:val="0"/>
      <w:divBdr>
        <w:top w:val="none" w:sz="0" w:space="0" w:color="auto"/>
        <w:left w:val="none" w:sz="0" w:space="0" w:color="auto"/>
        <w:bottom w:val="none" w:sz="0" w:space="0" w:color="auto"/>
        <w:right w:val="none" w:sz="0" w:space="0" w:color="auto"/>
      </w:divBdr>
    </w:div>
    <w:div w:id="1886067535">
      <w:bodyDiv w:val="1"/>
      <w:marLeft w:val="0"/>
      <w:marRight w:val="0"/>
      <w:marTop w:val="0"/>
      <w:marBottom w:val="0"/>
      <w:divBdr>
        <w:top w:val="none" w:sz="0" w:space="0" w:color="auto"/>
        <w:left w:val="none" w:sz="0" w:space="0" w:color="auto"/>
        <w:bottom w:val="none" w:sz="0" w:space="0" w:color="auto"/>
        <w:right w:val="none" w:sz="0" w:space="0" w:color="auto"/>
      </w:divBdr>
      <w:divsChild>
        <w:div w:id="981423887">
          <w:marLeft w:val="0"/>
          <w:marRight w:val="0"/>
          <w:marTop w:val="0"/>
          <w:marBottom w:val="0"/>
          <w:divBdr>
            <w:top w:val="none" w:sz="0" w:space="0" w:color="auto"/>
            <w:left w:val="none" w:sz="0" w:space="0" w:color="auto"/>
            <w:bottom w:val="none" w:sz="0" w:space="0" w:color="auto"/>
            <w:right w:val="none" w:sz="0" w:space="0" w:color="auto"/>
          </w:divBdr>
          <w:divsChild>
            <w:div w:id="956259413">
              <w:marLeft w:val="0"/>
              <w:marRight w:val="0"/>
              <w:marTop w:val="0"/>
              <w:marBottom w:val="0"/>
              <w:divBdr>
                <w:top w:val="none" w:sz="0" w:space="0" w:color="auto"/>
                <w:left w:val="none" w:sz="0" w:space="0" w:color="auto"/>
                <w:bottom w:val="none" w:sz="0" w:space="0" w:color="auto"/>
                <w:right w:val="none" w:sz="0" w:space="0" w:color="auto"/>
              </w:divBdr>
              <w:divsChild>
                <w:div w:id="29191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54842">
      <w:bodyDiv w:val="1"/>
      <w:marLeft w:val="0"/>
      <w:marRight w:val="0"/>
      <w:marTop w:val="0"/>
      <w:marBottom w:val="0"/>
      <w:divBdr>
        <w:top w:val="none" w:sz="0" w:space="0" w:color="auto"/>
        <w:left w:val="none" w:sz="0" w:space="0" w:color="auto"/>
        <w:bottom w:val="none" w:sz="0" w:space="0" w:color="auto"/>
        <w:right w:val="none" w:sz="0" w:space="0" w:color="auto"/>
      </w:divBdr>
      <w:divsChild>
        <w:div w:id="156502600">
          <w:marLeft w:val="0"/>
          <w:marRight w:val="0"/>
          <w:marTop w:val="0"/>
          <w:marBottom w:val="0"/>
          <w:divBdr>
            <w:top w:val="none" w:sz="0" w:space="0" w:color="auto"/>
            <w:left w:val="none" w:sz="0" w:space="0" w:color="auto"/>
            <w:bottom w:val="none" w:sz="0" w:space="0" w:color="auto"/>
            <w:right w:val="none" w:sz="0" w:space="0" w:color="auto"/>
          </w:divBdr>
          <w:divsChild>
            <w:div w:id="166092864">
              <w:marLeft w:val="0"/>
              <w:marRight w:val="0"/>
              <w:marTop w:val="0"/>
              <w:marBottom w:val="0"/>
              <w:divBdr>
                <w:top w:val="none" w:sz="0" w:space="0" w:color="auto"/>
                <w:left w:val="none" w:sz="0" w:space="0" w:color="auto"/>
                <w:bottom w:val="none" w:sz="0" w:space="0" w:color="auto"/>
                <w:right w:val="none" w:sz="0" w:space="0" w:color="auto"/>
              </w:divBdr>
              <w:divsChild>
                <w:div w:id="213143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665522">
      <w:bodyDiv w:val="1"/>
      <w:marLeft w:val="0"/>
      <w:marRight w:val="0"/>
      <w:marTop w:val="0"/>
      <w:marBottom w:val="0"/>
      <w:divBdr>
        <w:top w:val="none" w:sz="0" w:space="0" w:color="auto"/>
        <w:left w:val="none" w:sz="0" w:space="0" w:color="auto"/>
        <w:bottom w:val="none" w:sz="0" w:space="0" w:color="auto"/>
        <w:right w:val="none" w:sz="0" w:space="0" w:color="auto"/>
      </w:divBdr>
      <w:divsChild>
        <w:div w:id="811756855">
          <w:marLeft w:val="0"/>
          <w:marRight w:val="0"/>
          <w:marTop w:val="0"/>
          <w:marBottom w:val="0"/>
          <w:divBdr>
            <w:top w:val="none" w:sz="0" w:space="0" w:color="auto"/>
            <w:left w:val="none" w:sz="0" w:space="0" w:color="auto"/>
            <w:bottom w:val="none" w:sz="0" w:space="0" w:color="auto"/>
            <w:right w:val="none" w:sz="0" w:space="0" w:color="auto"/>
          </w:divBdr>
          <w:divsChild>
            <w:div w:id="1286355489">
              <w:marLeft w:val="0"/>
              <w:marRight w:val="0"/>
              <w:marTop w:val="0"/>
              <w:marBottom w:val="0"/>
              <w:divBdr>
                <w:top w:val="none" w:sz="0" w:space="0" w:color="auto"/>
                <w:left w:val="none" w:sz="0" w:space="0" w:color="auto"/>
                <w:bottom w:val="none" w:sz="0" w:space="0" w:color="auto"/>
                <w:right w:val="none" w:sz="0" w:space="0" w:color="auto"/>
              </w:divBdr>
              <w:divsChild>
                <w:div w:id="188109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00796">
      <w:bodyDiv w:val="1"/>
      <w:marLeft w:val="0"/>
      <w:marRight w:val="0"/>
      <w:marTop w:val="0"/>
      <w:marBottom w:val="0"/>
      <w:divBdr>
        <w:top w:val="none" w:sz="0" w:space="0" w:color="auto"/>
        <w:left w:val="none" w:sz="0" w:space="0" w:color="auto"/>
        <w:bottom w:val="none" w:sz="0" w:space="0" w:color="auto"/>
        <w:right w:val="none" w:sz="0" w:space="0" w:color="auto"/>
      </w:divBdr>
      <w:divsChild>
        <w:div w:id="2029599274">
          <w:marLeft w:val="0"/>
          <w:marRight w:val="0"/>
          <w:marTop w:val="0"/>
          <w:marBottom w:val="0"/>
          <w:divBdr>
            <w:top w:val="none" w:sz="0" w:space="0" w:color="auto"/>
            <w:left w:val="none" w:sz="0" w:space="0" w:color="auto"/>
            <w:bottom w:val="none" w:sz="0" w:space="0" w:color="auto"/>
            <w:right w:val="none" w:sz="0" w:space="0" w:color="auto"/>
          </w:divBdr>
          <w:divsChild>
            <w:div w:id="1634022380">
              <w:marLeft w:val="0"/>
              <w:marRight w:val="0"/>
              <w:marTop w:val="0"/>
              <w:marBottom w:val="0"/>
              <w:divBdr>
                <w:top w:val="none" w:sz="0" w:space="0" w:color="auto"/>
                <w:left w:val="none" w:sz="0" w:space="0" w:color="auto"/>
                <w:bottom w:val="none" w:sz="0" w:space="0" w:color="auto"/>
                <w:right w:val="none" w:sz="0" w:space="0" w:color="auto"/>
              </w:divBdr>
              <w:divsChild>
                <w:div w:id="191195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84419">
      <w:bodyDiv w:val="1"/>
      <w:marLeft w:val="0"/>
      <w:marRight w:val="0"/>
      <w:marTop w:val="0"/>
      <w:marBottom w:val="0"/>
      <w:divBdr>
        <w:top w:val="none" w:sz="0" w:space="0" w:color="auto"/>
        <w:left w:val="none" w:sz="0" w:space="0" w:color="auto"/>
        <w:bottom w:val="none" w:sz="0" w:space="0" w:color="auto"/>
        <w:right w:val="none" w:sz="0" w:space="0" w:color="auto"/>
      </w:divBdr>
      <w:divsChild>
        <w:div w:id="1027216792">
          <w:marLeft w:val="0"/>
          <w:marRight w:val="0"/>
          <w:marTop w:val="0"/>
          <w:marBottom w:val="0"/>
          <w:divBdr>
            <w:top w:val="none" w:sz="0" w:space="0" w:color="auto"/>
            <w:left w:val="none" w:sz="0" w:space="0" w:color="auto"/>
            <w:bottom w:val="none" w:sz="0" w:space="0" w:color="auto"/>
            <w:right w:val="none" w:sz="0" w:space="0" w:color="auto"/>
          </w:divBdr>
          <w:divsChild>
            <w:div w:id="1086224981">
              <w:marLeft w:val="0"/>
              <w:marRight w:val="0"/>
              <w:marTop w:val="0"/>
              <w:marBottom w:val="0"/>
              <w:divBdr>
                <w:top w:val="none" w:sz="0" w:space="0" w:color="auto"/>
                <w:left w:val="none" w:sz="0" w:space="0" w:color="auto"/>
                <w:bottom w:val="none" w:sz="0" w:space="0" w:color="auto"/>
                <w:right w:val="none" w:sz="0" w:space="0" w:color="auto"/>
              </w:divBdr>
              <w:divsChild>
                <w:div w:id="1639719967">
                  <w:marLeft w:val="0"/>
                  <w:marRight w:val="0"/>
                  <w:marTop w:val="0"/>
                  <w:marBottom w:val="0"/>
                  <w:divBdr>
                    <w:top w:val="none" w:sz="0" w:space="0" w:color="auto"/>
                    <w:left w:val="none" w:sz="0" w:space="0" w:color="auto"/>
                    <w:bottom w:val="none" w:sz="0" w:space="0" w:color="auto"/>
                    <w:right w:val="none" w:sz="0" w:space="0" w:color="auto"/>
                  </w:divBdr>
                  <w:divsChild>
                    <w:div w:id="20449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302614">
      <w:bodyDiv w:val="1"/>
      <w:marLeft w:val="0"/>
      <w:marRight w:val="0"/>
      <w:marTop w:val="0"/>
      <w:marBottom w:val="0"/>
      <w:divBdr>
        <w:top w:val="none" w:sz="0" w:space="0" w:color="auto"/>
        <w:left w:val="none" w:sz="0" w:space="0" w:color="auto"/>
        <w:bottom w:val="none" w:sz="0" w:space="0" w:color="auto"/>
        <w:right w:val="none" w:sz="0" w:space="0" w:color="auto"/>
      </w:divBdr>
      <w:divsChild>
        <w:div w:id="1032614383">
          <w:marLeft w:val="0"/>
          <w:marRight w:val="0"/>
          <w:marTop w:val="0"/>
          <w:marBottom w:val="0"/>
          <w:divBdr>
            <w:top w:val="none" w:sz="0" w:space="0" w:color="auto"/>
            <w:left w:val="none" w:sz="0" w:space="0" w:color="auto"/>
            <w:bottom w:val="none" w:sz="0" w:space="0" w:color="auto"/>
            <w:right w:val="none" w:sz="0" w:space="0" w:color="auto"/>
          </w:divBdr>
          <w:divsChild>
            <w:div w:id="530648900">
              <w:marLeft w:val="0"/>
              <w:marRight w:val="0"/>
              <w:marTop w:val="0"/>
              <w:marBottom w:val="0"/>
              <w:divBdr>
                <w:top w:val="none" w:sz="0" w:space="0" w:color="auto"/>
                <w:left w:val="none" w:sz="0" w:space="0" w:color="auto"/>
                <w:bottom w:val="none" w:sz="0" w:space="0" w:color="auto"/>
                <w:right w:val="none" w:sz="0" w:space="0" w:color="auto"/>
              </w:divBdr>
              <w:divsChild>
                <w:div w:id="18733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hyperlink" Target="mailto:c_lin@ruc.edu.cn" TargetMode="External"/><Relationship Id="rId17" Type="http://schemas.openxmlformats.org/officeDocument/2006/relationships/image" Target="media/image5.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eg"/><Relationship Id="rId22" Type="http://schemas.openxmlformats.org/officeDocument/2006/relationships/image" Target="media/image9.jpe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2E3968-5102-4E3C-81B0-A33607E81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16</Pages>
  <Words>2513</Words>
  <Characters>14329</Characters>
  <Application>Microsoft Office Word</Application>
  <DocSecurity>0</DocSecurity>
  <Lines>119</Lines>
  <Paragraphs>33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IUE</dc:creator>
  <cp:keywords/>
  <dc:description/>
  <cp:lastModifiedBy>Owen</cp:lastModifiedBy>
  <cp:revision>34</cp:revision>
  <dcterms:created xsi:type="dcterms:W3CDTF">2020-06-24T22:23:00Z</dcterms:created>
  <dcterms:modified xsi:type="dcterms:W3CDTF">2022-03-24T12:48:00Z</dcterms:modified>
</cp:coreProperties>
</file>